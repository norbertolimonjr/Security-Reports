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c="http://schemas.openxmlformats.org/drawingml/2006/chart" mc:Ignorable="w14 w15 w16se w16cid w16 w16cex w16sdtdh wp14">
  <w:body>
    <w:p w:rsidR="00B9247F" w:rsidP="00EF3005" w:rsidRDefault="00F5153C" w14:paraId="350485E4" w14:textId="5ECFDF93">
      <w:pPr>
        <w:rPr>
          <w:rFonts w:eastAsia="Arial"/>
          <w:sz w:val="56"/>
          <w:szCs w:val="56"/>
        </w:rPr>
      </w:pPr>
      <w:bookmarkStart w:name="_Hlk132144307" w:id="0"/>
      <w:bookmarkEnd w:id="0"/>
      <w:r>
        <w:rPr>
          <w:rFonts w:eastAsia="Arial"/>
          <w:noProof/>
          <w:color w:val="5982DB" w:themeColor="accent6"/>
        </w:rPr>
        <w:drawing>
          <wp:anchor distT="0" distB="0" distL="114300" distR="114300" simplePos="0" relativeHeight="251658262" behindDoc="1" locked="0" layoutInCell="1" allowOverlap="1" wp14:anchorId="1CC2D2DC" wp14:editId="0B24D27A">
            <wp:simplePos x="0" y="0"/>
            <wp:positionH relativeFrom="column">
              <wp:posOffset>1381760</wp:posOffset>
            </wp:positionH>
            <wp:positionV relativeFrom="paragraph">
              <wp:posOffset>534159</wp:posOffset>
            </wp:positionV>
            <wp:extent cx="3206920" cy="3206920"/>
            <wp:effectExtent l="0" t="0" r="0" b="0"/>
            <wp:wrapNone/>
            <wp:docPr id="479125254" name="Picture 479125254" descr="A group of ca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5254" name="Picture 1" descr="A group of cats&#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06920" cy="320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0FCB">
        <w:rPr>
          <w:rFonts w:eastAsia="Arial"/>
          <w:noProof/>
          <w:sz w:val="56"/>
          <w:szCs w:val="56"/>
        </w:rPr>
        <mc:AlternateContent>
          <mc:Choice Requires="wps">
            <w:drawing>
              <wp:anchor distT="0" distB="0" distL="114300" distR="114300" simplePos="0" relativeHeight="251658240" behindDoc="1" locked="0" layoutInCell="1" allowOverlap="1" wp14:anchorId="67526BBB" wp14:editId="4DF1869F">
                <wp:simplePos x="0" y="0"/>
                <wp:positionH relativeFrom="column">
                  <wp:posOffset>-6344272</wp:posOffset>
                </wp:positionH>
                <wp:positionV relativeFrom="paragraph">
                  <wp:posOffset>-4298469</wp:posOffset>
                </wp:positionV>
                <wp:extent cx="14275168" cy="6894747"/>
                <wp:effectExtent l="742950" t="3390900" r="736600" b="3392805"/>
                <wp:wrapNone/>
                <wp:docPr id="607754368" name="Rectangle 607754368"/>
                <wp:cNvGraphicFramePr/>
                <a:graphic xmlns:a="http://schemas.openxmlformats.org/drawingml/2006/main">
                  <a:graphicData uri="http://schemas.microsoft.com/office/word/2010/wordprocessingShape">
                    <wps:wsp>
                      <wps:cNvSpPr/>
                      <wps:spPr>
                        <a:xfrm rot="19589907">
                          <a:off x="0" y="0"/>
                          <a:ext cx="14275168" cy="6894747"/>
                        </a:xfrm>
                        <a:prstGeom prst="rect">
                          <a:avLst/>
                        </a:prstGeom>
                        <a:solidFill>
                          <a:schemeClr val="bg2">
                            <a:lumMod val="10000"/>
                          </a:schemeClr>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dgm="http://schemas.openxmlformats.org/drawingml/2006/diagram" xmlns:arto="http://schemas.microsoft.com/office/word/2006/arto">
            <w:pict w14:anchorId="4975A09E">
              <v:rect id="Rectangle 607754368" style="position:absolute;margin-left:-499.55pt;margin-top:-338.45pt;width:1124.05pt;height:542.9pt;rotation:-2195558fd;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181319 [334]" strokecolor="#eae5eb [3214]" strokeweight="1pt" w14:anchorId="11E0C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"/>
            </w:pict>
          </mc:Fallback>
        </mc:AlternateContent>
      </w:r>
      <w:r w:rsidR="00B24DAC">
        <w:rPr>
          <w:rFonts w:eastAsia="Arial"/>
          <w:sz w:val="56"/>
          <w:szCs w:val="56"/>
        </w:rPr>
        <w:t>S</w:t>
      </w:r>
    </w:p>
    <w:p w:rsidR="00B9247F" w:rsidP="00EF3005" w:rsidRDefault="00B9247F" w14:paraId="26CCDB97" w14:textId="12486628">
      <w:pPr>
        <w:rPr>
          <w:rFonts w:eastAsia="Arial"/>
          <w:sz w:val="56"/>
          <w:szCs w:val="56"/>
        </w:rPr>
      </w:pPr>
    </w:p>
    <w:p w:rsidR="00B9247F" w:rsidP="00160FCB" w:rsidRDefault="00B9247F" w14:paraId="509D3227" w14:textId="694F0ED3">
      <w:pPr>
        <w:jc w:val="right"/>
        <w:rPr>
          <w:rFonts w:eastAsia="Arial"/>
          <w:sz w:val="56"/>
          <w:szCs w:val="56"/>
        </w:rPr>
      </w:pPr>
    </w:p>
    <w:p w:rsidR="00B9247F" w:rsidP="00EF3005" w:rsidRDefault="00B9247F" w14:paraId="5DE212AC" w14:textId="7DAE1FB4">
      <w:pPr>
        <w:rPr>
          <w:rFonts w:eastAsia="Arial"/>
          <w:sz w:val="56"/>
          <w:szCs w:val="56"/>
        </w:rPr>
      </w:pPr>
    </w:p>
    <w:p w:rsidR="00B9247F" w:rsidP="00EF3005" w:rsidRDefault="00B9247F" w14:paraId="44A20AAA" w14:textId="35211183">
      <w:pPr>
        <w:rPr>
          <w:rFonts w:eastAsia="Arial"/>
          <w:sz w:val="56"/>
          <w:szCs w:val="56"/>
        </w:rPr>
      </w:pPr>
    </w:p>
    <w:p w:rsidR="00F33EE6" w:rsidP="00B9247F" w:rsidRDefault="00F33EE6" w14:paraId="71283D47" w14:textId="77777777">
      <w:pPr>
        <w:pStyle w:val="Title"/>
        <w:jc w:val="center"/>
        <w:rPr>
          <w:rFonts w:eastAsia="Arial"/>
          <w:sz w:val="72"/>
          <w:szCs w:val="72"/>
        </w:rPr>
      </w:pPr>
    </w:p>
    <w:p w:rsidR="001453D5" w:rsidP="00B9247F" w:rsidRDefault="001453D5" w14:paraId="12AF1D21" w14:textId="77777777">
      <w:pPr>
        <w:pStyle w:val="Title"/>
        <w:jc w:val="center"/>
        <w:rPr>
          <w:rFonts w:eastAsia="Arial"/>
          <w:sz w:val="72"/>
          <w:szCs w:val="72"/>
        </w:rPr>
      </w:pPr>
    </w:p>
    <w:p w:rsidRPr="002924F9" w:rsidR="00AB214A" w:rsidP="00B9247F" w:rsidRDefault="07961BED" w14:paraId="24A55DCD" w14:textId="55D540EA">
      <w:pPr>
        <w:pStyle w:val="Title"/>
        <w:jc w:val="center"/>
        <w:rPr>
          <w:b/>
          <w:bCs/>
          <w:sz w:val="20"/>
          <w:szCs w:val="20"/>
        </w:rPr>
      </w:pPr>
      <w:r w:rsidRPr="002924F9">
        <w:rPr>
          <w:rFonts w:eastAsia="Arial"/>
          <w:b/>
          <w:bCs/>
          <w:sz w:val="72"/>
          <w:szCs w:val="72"/>
        </w:rPr>
        <w:t>Pomona Wellness Network</w:t>
      </w:r>
    </w:p>
    <w:p w:rsidRPr="00BD0FB0" w:rsidR="00B9247F" w:rsidP="00B9247F" w:rsidRDefault="00243243" w14:paraId="2748C20C" w14:textId="44510E60">
      <w:pPr>
        <w:pStyle w:val="Heading1"/>
        <w:jc w:val="center"/>
        <w:rPr>
          <w:rFonts w:eastAsia="Arial"/>
          <w:color w:val="5982DB" w:themeColor="accent6"/>
        </w:rPr>
      </w:pPr>
      <w:bookmarkStart w:name="_Toc130770976" w:id="1"/>
      <w:bookmarkStart w:name="_Toc131928271" w:id="2"/>
      <w:bookmarkStart w:name="_Toc132058820" w:id="3"/>
      <w:bookmarkStart w:name="_Toc132058872" w:id="4"/>
      <w:bookmarkStart w:name="_Toc132064388" w:id="5"/>
      <w:bookmarkStart w:name="_Toc132066642" w:id="6"/>
      <w:bookmarkStart w:name="_Toc132134329" w:id="7"/>
      <w:bookmarkStart w:name="_Toc132139862" w:id="8"/>
      <w:bookmarkStart w:name="_Toc132145073" w:id="9"/>
      <w:r w:rsidRPr="00BD0FB0">
        <w:rPr>
          <w:rFonts w:eastAsia="Arial"/>
          <w:color w:val="5982DB" w:themeColor="accent6"/>
        </w:rPr>
        <w:t xml:space="preserve">Spring </w:t>
      </w:r>
      <w:r w:rsidRPr="00BD0FB0" w:rsidR="07961BED">
        <w:rPr>
          <w:rFonts w:eastAsia="Arial"/>
          <w:color w:val="5982DB" w:themeColor="accent6"/>
        </w:rPr>
        <w:t>2023 Penetration Testing Report</w:t>
      </w:r>
      <w:bookmarkEnd w:id="1"/>
      <w:bookmarkEnd w:id="2"/>
      <w:bookmarkEnd w:id="3"/>
      <w:bookmarkEnd w:id="4"/>
      <w:bookmarkEnd w:id="5"/>
      <w:bookmarkEnd w:id="6"/>
      <w:bookmarkEnd w:id="7"/>
      <w:bookmarkEnd w:id="8"/>
      <w:bookmarkEnd w:id="9"/>
    </w:p>
    <w:p w:rsidRPr="00BD0FB0" w:rsidR="00172370" w:rsidP="00B9247F" w:rsidRDefault="00172370" w14:paraId="054A6530" w14:textId="67063817">
      <w:pPr>
        <w:pStyle w:val="Heading1"/>
        <w:spacing w:before="0" w:after="0"/>
        <w:jc w:val="center"/>
        <w:rPr>
          <w:rFonts w:eastAsia="Arial"/>
          <w:color w:val="5982DB" w:themeColor="accent6"/>
        </w:rPr>
      </w:pPr>
      <w:bookmarkStart w:name="_Toc130770977" w:id="10"/>
      <w:bookmarkStart w:name="_Toc131928272" w:id="11"/>
      <w:bookmarkStart w:name="_Toc132058821" w:id="12"/>
      <w:bookmarkStart w:name="_Toc132058873" w:id="13"/>
      <w:bookmarkStart w:name="_Toc132064389" w:id="14"/>
      <w:bookmarkStart w:name="_Toc132066643" w:id="15"/>
      <w:bookmarkStart w:name="_Toc132134330" w:id="16"/>
      <w:bookmarkStart w:name="_Toc132139863" w:id="17"/>
      <w:bookmarkStart w:name="_Toc132145074" w:id="18"/>
      <w:r w:rsidRPr="00BD0FB0">
        <w:rPr>
          <w:rFonts w:eastAsia="Arial"/>
          <w:color w:val="5982DB" w:themeColor="accent6"/>
        </w:rPr>
        <w:t>4/8/2023</w:t>
      </w:r>
      <w:bookmarkEnd w:id="10"/>
      <w:bookmarkEnd w:id="11"/>
      <w:bookmarkEnd w:id="12"/>
      <w:bookmarkEnd w:id="13"/>
      <w:bookmarkEnd w:id="14"/>
      <w:bookmarkEnd w:id="15"/>
      <w:bookmarkEnd w:id="16"/>
      <w:bookmarkEnd w:id="17"/>
      <w:bookmarkEnd w:id="18"/>
    </w:p>
    <w:p w:rsidR="001453D5" w:rsidP="00B841A6" w:rsidRDefault="001453D5" w14:paraId="56F3F8D5" w14:textId="77777777">
      <w:pPr>
        <w:spacing w:after="0"/>
      </w:pPr>
    </w:p>
    <w:p w:rsidR="00172370" w:rsidP="00850B78" w:rsidRDefault="009F7CBC" w14:paraId="39D77738" w14:textId="3B84E040">
      <w:pPr>
        <w:spacing w:after="0"/>
        <w:jc w:val="center"/>
        <w:rPr>
          <w:b/>
          <w:bCs/>
        </w:rPr>
      </w:pPr>
      <w:r>
        <w:br/>
      </w:r>
      <w:r w:rsidR="00ED6BD8">
        <w:rPr>
          <w:b/>
          <w:bCs/>
        </w:rPr>
        <w:t>CONFIDENTIAL</w:t>
      </w:r>
    </w:p>
    <w:p w:rsidR="00850B78" w:rsidP="001453D5" w:rsidRDefault="00FB1833" w14:paraId="35F9846F" w14:textId="43D373BF">
      <w:pPr>
        <w:spacing w:after="0"/>
        <w:jc w:val="center"/>
        <w:rPr>
          <w:b/>
          <w:bCs/>
        </w:rPr>
      </w:pPr>
      <w:r>
        <w:rPr>
          <w:b/>
          <w:bCs/>
        </w:rPr>
        <w:t>Final</w:t>
      </w:r>
    </w:p>
    <w:p w:rsidR="001453D5" w:rsidP="66215514" w:rsidRDefault="001453D5" w14:paraId="515B2CDC" w14:textId="77777777">
      <w:pPr>
        <w:jc w:val="center"/>
        <w:rPr>
          <w:b/>
          <w:bCs/>
        </w:rPr>
      </w:pPr>
    </w:p>
    <w:p w:rsidR="00850B78" w:rsidP="00850B78" w:rsidRDefault="00850B78" w14:paraId="4E391ECB" w14:textId="0151CCB4">
      <w:pPr>
        <w:widowControl w:val="0"/>
        <w:pBdr>
          <w:top w:val="nil"/>
          <w:left w:val="nil"/>
          <w:bottom w:val="nil"/>
          <w:right w:val="nil"/>
          <w:between w:val="nil"/>
        </w:pBdr>
        <w:spacing w:after="0" w:line="360" w:lineRule="auto"/>
        <w:jc w:val="center"/>
        <w:rPr>
          <w:color w:val="000000"/>
          <w:sz w:val="16"/>
          <w:szCs w:val="16"/>
        </w:rPr>
      </w:pPr>
      <w:r>
        <w:rPr>
          <w:rFonts w:ascii="Calibri" w:hAnsi="Calibri" w:eastAsia="Calibri" w:cs="Calibri"/>
          <w:color w:val="000000"/>
          <w:sz w:val="16"/>
          <w:szCs w:val="16"/>
        </w:rPr>
        <w:t>All rights reserved to</w:t>
      </w:r>
      <w:r>
        <w:rPr>
          <w:sz w:val="16"/>
          <w:szCs w:val="16"/>
        </w:rPr>
        <w:t xml:space="preserve"> Cal Poly Pomona</w:t>
      </w:r>
      <w:r>
        <w:rPr>
          <w:rFonts w:ascii="Calibri" w:hAnsi="Calibri" w:eastAsia="Calibri" w:cs="Calibri"/>
          <w:color w:val="000000"/>
          <w:sz w:val="16"/>
          <w:szCs w:val="16"/>
        </w:rPr>
        <w:t>, 20</w:t>
      </w:r>
      <w:r>
        <w:rPr>
          <w:sz w:val="16"/>
          <w:szCs w:val="16"/>
        </w:rPr>
        <w:t>23.</w:t>
      </w:r>
    </w:p>
    <w:p w:rsidR="00FA49B6" w:rsidP="00FB056E" w:rsidRDefault="00850B78" w14:paraId="450B390E" w14:textId="33A3A193">
      <w:pPr>
        <w:widowControl w:val="0"/>
        <w:pBdr>
          <w:top w:val="nil"/>
          <w:left w:val="nil"/>
          <w:bottom w:val="nil"/>
          <w:right w:val="nil"/>
          <w:between w:val="nil"/>
        </w:pBdr>
        <w:spacing w:after="0" w:line="360" w:lineRule="auto"/>
        <w:jc w:val="center"/>
        <w:rPr>
          <w:sz w:val="16"/>
          <w:szCs w:val="16"/>
        </w:rPr>
      </w:pPr>
      <w:r>
        <w:rPr>
          <w:rFonts w:ascii="Calibri" w:hAnsi="Calibri" w:eastAsia="Calibri" w:cs="Calibri"/>
          <w:color w:val="000000"/>
          <w:sz w:val="16"/>
          <w:szCs w:val="16"/>
        </w:rPr>
        <w:t xml:space="preserve">No part of this publication, in whole or in part, may be reproduced, copied, transferred or any other right reserved to its copyright owner, including photocopying and all other copying, any transfer or transmission using any network or other means of communication, any broadcast for distant learning, in any form or by any means such as any information storage, transmission or retrieval system, without prior written permission from </w:t>
      </w:r>
      <w:r>
        <w:rPr>
          <w:sz w:val="16"/>
          <w:szCs w:val="16"/>
        </w:rPr>
        <w:t>Cal Poly FAST.</w:t>
      </w:r>
    </w:p>
    <w:p w:rsidR="009629A4" w:rsidP="009629A4" w:rsidRDefault="00FA49B6" w14:paraId="6A006362" w14:textId="0DD2EECE">
      <w:pPr>
        <w:rPr>
          <w:sz w:val="16"/>
          <w:szCs w:val="16"/>
        </w:rPr>
      </w:pPr>
      <w:r>
        <w:rPr>
          <w:sz w:val="16"/>
          <w:szCs w:val="16"/>
        </w:rPr>
        <w:br w:type="page"/>
      </w:r>
    </w:p>
    <w:p w:rsidR="002B5CDF" w:rsidP="00074929" w:rsidRDefault="001453D5" w14:paraId="08E64196" w14:textId="7B609849">
      <w:pPr>
        <w:pStyle w:val="Heading1"/>
        <w:rPr>
          <w:b/>
          <w:bCs/>
          <w:color w:val="auto"/>
        </w:rPr>
      </w:pPr>
      <w:bookmarkStart w:name="_Toc132134331" w:id="19"/>
      <w:bookmarkStart w:name="_Toc132139864" w:id="20"/>
      <w:bookmarkStart w:name="_Toc132145075" w:id="21"/>
      <w:r>
        <w:rPr>
          <w:rFonts w:eastAsia="Arial"/>
          <w:noProof/>
          <w:color w:val="5982DB" w:themeColor="accent6"/>
        </w:rPr>
        <w:lastRenderedPageBreak/>
        <w:drawing>
          <wp:anchor distT="0" distB="0" distL="114300" distR="114300" simplePos="0" relativeHeight="251658242" behindDoc="1" locked="0" layoutInCell="1" allowOverlap="1" wp14:anchorId="3F0E1456" wp14:editId="619C73B2">
            <wp:simplePos x="0" y="0"/>
            <wp:positionH relativeFrom="column">
              <wp:posOffset>1936152</wp:posOffset>
            </wp:positionH>
            <wp:positionV relativeFrom="paragraph">
              <wp:posOffset>201295</wp:posOffset>
            </wp:positionV>
            <wp:extent cx="2076712" cy="2076712"/>
            <wp:effectExtent l="0" t="0" r="0" b="0"/>
            <wp:wrapNone/>
            <wp:docPr id="490467996" name="Picture 490467996" descr="A group of cat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25254" name="Picture 1" descr="A group of cats&#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76712" cy="2076712"/>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9"/>
      <w:bookmarkEnd w:id="20"/>
      <w:bookmarkEnd w:id="21"/>
    </w:p>
    <w:p w:rsidR="002B5CDF" w:rsidP="00074929" w:rsidRDefault="002B5CDF" w14:paraId="29E05898" w14:textId="7FB0C68D">
      <w:pPr>
        <w:pStyle w:val="Heading1"/>
        <w:rPr>
          <w:b/>
          <w:bCs/>
          <w:color w:val="auto"/>
        </w:rPr>
      </w:pPr>
    </w:p>
    <w:p w:rsidR="002B5CDF" w:rsidP="00074929" w:rsidRDefault="002B5CDF" w14:paraId="693D7A8D" w14:textId="30C3C9B5">
      <w:pPr>
        <w:pStyle w:val="Heading1"/>
        <w:rPr>
          <w:b/>
          <w:bCs/>
          <w:color w:val="auto"/>
        </w:rPr>
      </w:pPr>
    </w:p>
    <w:p w:rsidR="002B5CDF" w:rsidP="00074929" w:rsidRDefault="002B5CDF" w14:paraId="118670DC" w14:textId="5B2CB8AC">
      <w:pPr>
        <w:pStyle w:val="Heading1"/>
        <w:rPr>
          <w:b/>
          <w:bCs/>
          <w:color w:val="auto"/>
        </w:rPr>
      </w:pPr>
    </w:p>
    <w:p w:rsidR="002B5CDF" w:rsidP="00074929" w:rsidRDefault="002B5CDF" w14:paraId="5622206A" w14:textId="7B609849">
      <w:pPr>
        <w:pStyle w:val="Heading1"/>
        <w:rPr>
          <w:b/>
          <w:bCs/>
          <w:color w:val="auto"/>
        </w:rPr>
      </w:pPr>
    </w:p>
    <w:p w:rsidRPr="00074929" w:rsidR="00993F56" w:rsidP="002B5CDF" w:rsidRDefault="00993F56" w14:paraId="1CA9CF45" w14:textId="674DB646">
      <w:pPr>
        <w:pStyle w:val="Heading1"/>
        <w:jc w:val="center"/>
        <w:rPr>
          <w:b/>
          <w:bCs/>
          <w:color w:val="auto"/>
        </w:rPr>
      </w:pPr>
      <w:bookmarkStart w:name="_Toc132058823" w:id="22"/>
      <w:bookmarkStart w:name="_Toc132058875" w:id="23"/>
      <w:bookmarkStart w:name="_Toc132064391" w:id="24"/>
      <w:bookmarkStart w:name="_Toc132066645" w:id="25"/>
      <w:bookmarkStart w:name="_Toc132134332" w:id="26"/>
      <w:bookmarkStart w:name="_Toc132139865" w:id="27"/>
      <w:bookmarkStart w:name="_Toc132145076" w:id="28"/>
      <w:r w:rsidRPr="00074929">
        <w:rPr>
          <w:b/>
          <w:bCs/>
          <w:color w:val="auto"/>
        </w:rPr>
        <w:t>Disclosure</w:t>
      </w:r>
      <w:bookmarkEnd w:id="22"/>
      <w:bookmarkEnd w:id="23"/>
      <w:bookmarkEnd w:id="24"/>
      <w:bookmarkEnd w:id="25"/>
      <w:bookmarkEnd w:id="26"/>
      <w:bookmarkEnd w:id="27"/>
      <w:bookmarkEnd w:id="28"/>
    </w:p>
    <w:p w:rsidRPr="00C53330" w:rsidR="00763A87" w:rsidP="00763A87" w:rsidRDefault="00993F56" w14:paraId="32C35C42" w14:textId="191B0D4E">
      <w:pPr>
        <w:spacing w:before="240"/>
        <w:jc w:val="center"/>
        <w:rPr>
          <w:szCs w:val="24"/>
          <w:vertAlign w:val="superscript"/>
        </w:rPr>
      </w:pPr>
      <w:r w:rsidRPr="00C53330">
        <w:rPr>
          <w:szCs w:val="24"/>
        </w:rPr>
        <w:t xml:space="preserve">This </w:t>
      </w:r>
      <w:r w:rsidRPr="00C53330" w:rsidR="00532AC7">
        <w:rPr>
          <w:szCs w:val="24"/>
        </w:rPr>
        <w:t>engagement was performed in accordance with Pomona Wellness Network</w:t>
      </w:r>
      <w:r w:rsidRPr="00C53330" w:rsidR="004C0835">
        <w:rPr>
          <w:szCs w:val="24"/>
        </w:rPr>
        <w:t xml:space="preserve">, and all procedures are limited to </w:t>
      </w:r>
      <w:r w:rsidRPr="00C53330" w:rsidR="00500D68">
        <w:rPr>
          <w:szCs w:val="24"/>
        </w:rPr>
        <w:t xml:space="preserve">the scope provided </w:t>
      </w:r>
      <w:r w:rsidRPr="00C53330" w:rsidR="004A614C">
        <w:rPr>
          <w:szCs w:val="24"/>
        </w:rPr>
        <w:t>by our client</w:t>
      </w:r>
      <w:r w:rsidRPr="00C53330" w:rsidR="002124F4">
        <w:rPr>
          <w:szCs w:val="24"/>
        </w:rPr>
        <w:t xml:space="preserve">. </w:t>
      </w:r>
      <w:r w:rsidRPr="00C53330" w:rsidR="00E605EC">
        <w:rPr>
          <w:szCs w:val="24"/>
        </w:rPr>
        <w:t xml:space="preserve">All vulnerabilities were identified and </w:t>
      </w:r>
      <w:r w:rsidRPr="00C53330" w:rsidR="00E5788A">
        <w:rPr>
          <w:szCs w:val="24"/>
        </w:rPr>
        <w:t>recorded between the dates of</w:t>
      </w:r>
      <w:r w:rsidRPr="00C53330" w:rsidR="00D975AD">
        <w:rPr>
          <w:szCs w:val="24"/>
        </w:rPr>
        <w:t xml:space="preserve"> March 25</w:t>
      </w:r>
      <w:r w:rsidRPr="00C53330" w:rsidR="00D975AD">
        <w:rPr>
          <w:szCs w:val="24"/>
          <w:vertAlign w:val="superscript"/>
        </w:rPr>
        <w:t>th</w:t>
      </w:r>
      <w:r w:rsidRPr="00C53330" w:rsidR="00D975AD">
        <w:rPr>
          <w:szCs w:val="24"/>
        </w:rPr>
        <w:t>, 2023</w:t>
      </w:r>
      <w:r w:rsidRPr="00C53330" w:rsidR="008618DD">
        <w:rPr>
          <w:szCs w:val="24"/>
        </w:rPr>
        <w:t>,</w:t>
      </w:r>
      <w:r w:rsidRPr="00C53330" w:rsidR="00D975AD">
        <w:rPr>
          <w:szCs w:val="24"/>
        </w:rPr>
        <w:t xml:space="preserve"> and April 1</w:t>
      </w:r>
      <w:r w:rsidRPr="00C53330" w:rsidR="00763A87">
        <w:rPr>
          <w:szCs w:val="24"/>
        </w:rPr>
        <w:t>1th</w:t>
      </w:r>
      <w:r w:rsidRPr="00C53330" w:rsidR="00E645B5">
        <w:rPr>
          <w:szCs w:val="24"/>
        </w:rPr>
        <w:t xml:space="preserve">, </w:t>
      </w:r>
      <w:r w:rsidRPr="00C53330" w:rsidR="00763A87">
        <w:rPr>
          <w:szCs w:val="24"/>
        </w:rPr>
        <w:t xml:space="preserve">2023. </w:t>
      </w:r>
      <w:r w:rsidRPr="00C53330" w:rsidR="00991854">
        <w:rPr>
          <w:szCs w:val="24"/>
        </w:rPr>
        <w:t xml:space="preserve">All findings and recommendations </w:t>
      </w:r>
      <w:r w:rsidRPr="00C53330" w:rsidR="00F7099B">
        <w:rPr>
          <w:szCs w:val="24"/>
        </w:rPr>
        <w:t xml:space="preserve">reflect only the </w:t>
      </w:r>
      <w:r w:rsidRPr="00C53330" w:rsidR="00F40183">
        <w:rPr>
          <w:szCs w:val="24"/>
        </w:rPr>
        <w:t xml:space="preserve">information gathered </w:t>
      </w:r>
      <w:r w:rsidRPr="00C53330" w:rsidR="00324075">
        <w:rPr>
          <w:szCs w:val="24"/>
        </w:rPr>
        <w:t xml:space="preserve">within this time frame. </w:t>
      </w:r>
      <w:r w:rsidRPr="00C53330" w:rsidR="00324075">
        <w:rPr>
          <w:szCs w:val="24"/>
        </w:rPr>
        <w:br/>
      </w:r>
      <w:r w:rsidRPr="00C53330" w:rsidR="00324075">
        <w:rPr>
          <w:szCs w:val="24"/>
        </w:rPr>
        <w:br/>
      </w:r>
      <w:r w:rsidRPr="00C53330" w:rsidR="00E91CA9">
        <w:rPr>
          <w:szCs w:val="24"/>
        </w:rPr>
        <w:t xml:space="preserve">We would like to emphasize that due to the time-limited nature of the engagement, the evaluation may not cover all vulnerabilities. </w:t>
      </w:r>
      <w:r w:rsidRPr="00C53330" w:rsidR="005445D7">
        <w:rPr>
          <w:szCs w:val="24"/>
        </w:rPr>
        <w:t xml:space="preserve">Therefore, our security researchers </w:t>
      </w:r>
      <w:r w:rsidRPr="00C53330" w:rsidR="00EE4C2D">
        <w:rPr>
          <w:szCs w:val="24"/>
        </w:rPr>
        <w:t xml:space="preserve">prioritize the most critical </w:t>
      </w:r>
      <w:r w:rsidRPr="00C53330" w:rsidR="008B438E">
        <w:rPr>
          <w:szCs w:val="24"/>
        </w:rPr>
        <w:t>and common vulnerabilities that a threat actor may exploit</w:t>
      </w:r>
      <w:r w:rsidRPr="00C53330" w:rsidR="00940E00">
        <w:rPr>
          <w:szCs w:val="24"/>
        </w:rPr>
        <w:t xml:space="preserve">. </w:t>
      </w:r>
      <w:r w:rsidRPr="00C53330" w:rsidR="009072F9">
        <w:rPr>
          <w:szCs w:val="24"/>
        </w:rPr>
        <w:t>Hash Gatos recommends conducting regular engagements to ensure that all known security flaws are</w:t>
      </w:r>
      <w:r w:rsidRPr="00C53330" w:rsidR="00E01B46">
        <w:rPr>
          <w:szCs w:val="24"/>
        </w:rPr>
        <w:t xml:space="preserve"> identified, </w:t>
      </w:r>
      <w:r w:rsidRPr="00C53330" w:rsidR="00595B4A">
        <w:rPr>
          <w:szCs w:val="24"/>
        </w:rPr>
        <w:t xml:space="preserve">corrected and </w:t>
      </w:r>
      <w:r w:rsidRPr="00C53330" w:rsidR="000C11CA">
        <w:rPr>
          <w:szCs w:val="24"/>
        </w:rPr>
        <w:t xml:space="preserve">to detect new issues if needed. </w:t>
      </w:r>
      <w:r w:rsidRPr="00C53330" w:rsidR="00BA7FA4">
        <w:rPr>
          <w:szCs w:val="24"/>
        </w:rPr>
        <w:br/>
      </w:r>
      <w:r w:rsidRPr="00C53330" w:rsidR="00BA7FA4">
        <w:rPr>
          <w:szCs w:val="24"/>
        </w:rPr>
        <w:br/>
      </w:r>
      <w:r w:rsidRPr="00C53330" w:rsidR="00BA7FA4">
        <w:rPr>
          <w:szCs w:val="24"/>
        </w:rPr>
        <w:t xml:space="preserve">This report is intended </w:t>
      </w:r>
      <w:r w:rsidRPr="00C53330" w:rsidR="00557C49">
        <w:rPr>
          <w:szCs w:val="24"/>
        </w:rPr>
        <w:t>solely</w:t>
      </w:r>
      <w:r w:rsidRPr="00C53330" w:rsidR="00BA7FA4">
        <w:rPr>
          <w:szCs w:val="24"/>
        </w:rPr>
        <w:t xml:space="preserve"> for the information and internal use of Pomona Wellness Network. </w:t>
      </w:r>
    </w:p>
    <w:p w:rsidR="009629A4" w:rsidP="009629A4" w:rsidRDefault="009629A4" w14:paraId="12856662" w14:textId="77777777">
      <w:pPr>
        <w:rPr>
          <w:sz w:val="16"/>
          <w:szCs w:val="16"/>
        </w:rPr>
      </w:pPr>
    </w:p>
    <w:p w:rsidR="009629A4" w:rsidP="009629A4" w:rsidRDefault="009629A4" w14:paraId="28F8D8D3" w14:textId="77777777">
      <w:pPr>
        <w:rPr>
          <w:sz w:val="16"/>
          <w:szCs w:val="16"/>
        </w:rPr>
      </w:pPr>
    </w:p>
    <w:p w:rsidR="009629A4" w:rsidP="009629A4" w:rsidRDefault="009629A4" w14:paraId="1A19FB30" w14:textId="77777777">
      <w:pPr>
        <w:rPr>
          <w:sz w:val="16"/>
          <w:szCs w:val="16"/>
        </w:rPr>
      </w:pPr>
    </w:p>
    <w:p w:rsidR="009629A4" w:rsidP="009629A4" w:rsidRDefault="009629A4" w14:paraId="58A0368A" w14:textId="77777777">
      <w:pPr>
        <w:rPr>
          <w:sz w:val="16"/>
          <w:szCs w:val="16"/>
        </w:rPr>
      </w:pPr>
    </w:p>
    <w:p w:rsidR="009629A4" w:rsidP="009629A4" w:rsidRDefault="009629A4" w14:paraId="189C8CED" w14:textId="77777777">
      <w:pPr>
        <w:rPr>
          <w:sz w:val="16"/>
          <w:szCs w:val="16"/>
        </w:rPr>
      </w:pPr>
    </w:p>
    <w:p w:rsidR="009629A4" w:rsidP="009629A4" w:rsidRDefault="009629A4" w14:paraId="7D1F8B31" w14:textId="77777777">
      <w:pPr>
        <w:rPr>
          <w:sz w:val="16"/>
          <w:szCs w:val="16"/>
        </w:rPr>
      </w:pPr>
    </w:p>
    <w:p w:rsidRPr="009629A4" w:rsidR="009629A4" w:rsidP="009629A4" w:rsidRDefault="009629A4" w14:paraId="70BB2BCF" w14:textId="778DFAF5">
      <w:pPr>
        <w:rPr>
          <w:sz w:val="16"/>
          <w:szCs w:val="16"/>
        </w:rPr>
      </w:pPr>
    </w:p>
    <w:sdt>
      <w:sdtPr>
        <w:rPr>
          <w:rFonts w:asciiTheme="minorHAnsi" w:hAnsiTheme="minorHAnsi" w:eastAsiaTheme="minorEastAsia" w:cstheme="minorBidi"/>
          <w:color w:val="auto"/>
          <w:sz w:val="21"/>
          <w:szCs w:val="21"/>
        </w:rPr>
        <w:id w:val="-1610732487"/>
        <w:docPartObj>
          <w:docPartGallery w:val="Table of Contents"/>
          <w:docPartUnique/>
        </w:docPartObj>
      </w:sdtPr>
      <w:sdtEndPr>
        <w:rPr>
          <w:b/>
          <w:bCs/>
          <w:noProof/>
          <w:sz w:val="24"/>
        </w:rPr>
      </w:sdtEndPr>
      <w:sdtContent>
        <w:p w:rsidR="001E5275" w:rsidRDefault="001E5275" w14:paraId="28635907" w14:textId="4C8FE832">
          <w:pPr>
            <w:pStyle w:val="TOCHeading"/>
          </w:pPr>
          <w:r>
            <w:t>Contents</w:t>
          </w:r>
        </w:p>
        <w:p w:rsidR="00724FDB" w:rsidRDefault="001E5275" w14:paraId="095581C2" w14:textId="4C967352">
          <w:pPr>
            <w:pStyle w:val="TOC1"/>
            <w:tabs>
              <w:tab w:val="right" w:leader="dot" w:pos="9350"/>
            </w:tabs>
            <w:rPr>
              <w:noProof/>
              <w:sz w:val="22"/>
              <w:szCs w:val="22"/>
            </w:rPr>
          </w:pPr>
          <w:r w:rsidRPr="00C53330">
            <w:rPr>
              <w:szCs w:val="24"/>
            </w:rPr>
            <w:fldChar w:fldCharType="begin"/>
          </w:r>
          <w:r>
            <w:instrText xml:space="preserve"> TOC \o "1-3" \h \z \u </w:instrText>
          </w:r>
          <w:r w:rsidRPr="00C53330">
            <w:rPr>
              <w:szCs w:val="24"/>
            </w:rPr>
            <w:fldChar w:fldCharType="separate"/>
          </w:r>
          <w:hyperlink w:history="1" w:anchor="_Toc132145076">
            <w:r w:rsidRPr="00651607" w:rsidR="00724FDB">
              <w:rPr>
                <w:rStyle w:val="Hyperlink"/>
                <w:b/>
                <w:bCs/>
                <w:noProof/>
              </w:rPr>
              <w:t>Disclosure</w:t>
            </w:r>
            <w:r w:rsidR="00724FDB">
              <w:rPr>
                <w:noProof/>
                <w:webHidden/>
              </w:rPr>
              <w:tab/>
            </w:r>
            <w:r w:rsidR="00724FDB">
              <w:rPr>
                <w:noProof/>
                <w:webHidden/>
              </w:rPr>
              <w:fldChar w:fldCharType="begin"/>
            </w:r>
            <w:r w:rsidR="00724FDB">
              <w:rPr>
                <w:noProof/>
                <w:webHidden/>
              </w:rPr>
              <w:instrText xml:space="preserve"> PAGEREF _Toc132145076 \h </w:instrText>
            </w:r>
            <w:r w:rsidR="00724FDB">
              <w:rPr>
                <w:noProof/>
                <w:webHidden/>
              </w:rPr>
            </w:r>
            <w:r w:rsidR="00724FDB">
              <w:rPr>
                <w:noProof/>
                <w:webHidden/>
              </w:rPr>
              <w:fldChar w:fldCharType="separate"/>
            </w:r>
            <w:r w:rsidR="00724FDB">
              <w:rPr>
                <w:noProof/>
                <w:webHidden/>
              </w:rPr>
              <w:t>2</w:t>
            </w:r>
            <w:r w:rsidR="00724FDB">
              <w:rPr>
                <w:noProof/>
                <w:webHidden/>
              </w:rPr>
              <w:fldChar w:fldCharType="end"/>
            </w:r>
          </w:hyperlink>
        </w:p>
        <w:p w:rsidR="00724FDB" w:rsidRDefault="00C8726D" w14:paraId="305F95B1" w14:textId="6376191F">
          <w:pPr>
            <w:pStyle w:val="TOC1"/>
            <w:tabs>
              <w:tab w:val="right" w:leader="dot" w:pos="9350"/>
            </w:tabs>
            <w:rPr>
              <w:noProof/>
              <w:sz w:val="22"/>
              <w:szCs w:val="22"/>
            </w:rPr>
          </w:pPr>
          <w:hyperlink w:history="1" w:anchor="_Toc132145077">
            <w:r w:rsidRPr="00651607" w:rsidR="00724FDB">
              <w:rPr>
                <w:rStyle w:val="Hyperlink"/>
                <w:noProof/>
              </w:rPr>
              <w:t>Executive Summary</w:t>
            </w:r>
            <w:r w:rsidR="00724FDB">
              <w:rPr>
                <w:noProof/>
                <w:webHidden/>
              </w:rPr>
              <w:tab/>
            </w:r>
            <w:r w:rsidR="00724FDB">
              <w:rPr>
                <w:noProof/>
                <w:webHidden/>
              </w:rPr>
              <w:fldChar w:fldCharType="begin"/>
            </w:r>
            <w:r w:rsidR="00724FDB">
              <w:rPr>
                <w:noProof/>
                <w:webHidden/>
              </w:rPr>
              <w:instrText xml:space="preserve"> PAGEREF _Toc132145077 \h </w:instrText>
            </w:r>
            <w:r w:rsidR="00724FDB">
              <w:rPr>
                <w:noProof/>
                <w:webHidden/>
              </w:rPr>
            </w:r>
            <w:r w:rsidR="00724FDB">
              <w:rPr>
                <w:noProof/>
                <w:webHidden/>
              </w:rPr>
              <w:fldChar w:fldCharType="separate"/>
            </w:r>
            <w:r w:rsidR="00724FDB">
              <w:rPr>
                <w:noProof/>
                <w:webHidden/>
              </w:rPr>
              <w:t>4</w:t>
            </w:r>
            <w:r w:rsidR="00724FDB">
              <w:rPr>
                <w:noProof/>
                <w:webHidden/>
              </w:rPr>
              <w:fldChar w:fldCharType="end"/>
            </w:r>
          </w:hyperlink>
        </w:p>
        <w:p w:rsidR="00724FDB" w:rsidRDefault="00C8726D" w14:paraId="5DFE7334" w14:textId="7606D2DF">
          <w:pPr>
            <w:pStyle w:val="TOC1"/>
            <w:tabs>
              <w:tab w:val="right" w:leader="dot" w:pos="9350"/>
            </w:tabs>
            <w:rPr>
              <w:noProof/>
              <w:sz w:val="22"/>
              <w:szCs w:val="22"/>
            </w:rPr>
          </w:pPr>
          <w:hyperlink w:history="1" w:anchor="_Toc132145078">
            <w:r w:rsidRPr="00651607" w:rsidR="00724FDB">
              <w:rPr>
                <w:rStyle w:val="Hyperlink"/>
                <w:noProof/>
              </w:rPr>
              <w:t>Strategic Recommendations</w:t>
            </w:r>
            <w:r w:rsidR="00724FDB">
              <w:rPr>
                <w:noProof/>
                <w:webHidden/>
              </w:rPr>
              <w:tab/>
            </w:r>
            <w:r w:rsidR="00724FDB">
              <w:rPr>
                <w:noProof/>
                <w:webHidden/>
              </w:rPr>
              <w:fldChar w:fldCharType="begin"/>
            </w:r>
            <w:r w:rsidR="00724FDB">
              <w:rPr>
                <w:noProof/>
                <w:webHidden/>
              </w:rPr>
              <w:instrText xml:space="preserve"> PAGEREF _Toc132145078 \h </w:instrText>
            </w:r>
            <w:r w:rsidR="00724FDB">
              <w:rPr>
                <w:noProof/>
                <w:webHidden/>
              </w:rPr>
            </w:r>
            <w:r w:rsidR="00724FDB">
              <w:rPr>
                <w:noProof/>
                <w:webHidden/>
              </w:rPr>
              <w:fldChar w:fldCharType="separate"/>
            </w:r>
            <w:r w:rsidR="00724FDB">
              <w:rPr>
                <w:noProof/>
                <w:webHidden/>
              </w:rPr>
              <w:t>5</w:t>
            </w:r>
            <w:r w:rsidR="00724FDB">
              <w:rPr>
                <w:noProof/>
                <w:webHidden/>
              </w:rPr>
              <w:fldChar w:fldCharType="end"/>
            </w:r>
          </w:hyperlink>
        </w:p>
        <w:p w:rsidR="00724FDB" w:rsidRDefault="00C8726D" w14:paraId="05966BCF" w14:textId="41DD709F">
          <w:pPr>
            <w:pStyle w:val="TOC1"/>
            <w:tabs>
              <w:tab w:val="right" w:leader="dot" w:pos="9350"/>
            </w:tabs>
            <w:rPr>
              <w:noProof/>
              <w:sz w:val="22"/>
              <w:szCs w:val="22"/>
            </w:rPr>
          </w:pPr>
          <w:hyperlink w:history="1" w:anchor="_Toc132145079">
            <w:r w:rsidRPr="00651607" w:rsidR="00724FDB">
              <w:rPr>
                <w:rStyle w:val="Hyperlink"/>
                <w:noProof/>
              </w:rPr>
              <w:t>Scope</w:t>
            </w:r>
            <w:r w:rsidR="00724FDB">
              <w:rPr>
                <w:noProof/>
                <w:webHidden/>
              </w:rPr>
              <w:tab/>
            </w:r>
            <w:r w:rsidR="00724FDB">
              <w:rPr>
                <w:noProof/>
                <w:webHidden/>
              </w:rPr>
              <w:fldChar w:fldCharType="begin"/>
            </w:r>
            <w:r w:rsidR="00724FDB">
              <w:rPr>
                <w:noProof/>
                <w:webHidden/>
              </w:rPr>
              <w:instrText xml:space="preserve"> PAGEREF _Toc132145079 \h </w:instrText>
            </w:r>
            <w:r w:rsidR="00724FDB">
              <w:rPr>
                <w:noProof/>
                <w:webHidden/>
              </w:rPr>
            </w:r>
            <w:r w:rsidR="00724FDB">
              <w:rPr>
                <w:noProof/>
                <w:webHidden/>
              </w:rPr>
              <w:fldChar w:fldCharType="separate"/>
            </w:r>
            <w:r w:rsidR="00724FDB">
              <w:rPr>
                <w:noProof/>
                <w:webHidden/>
              </w:rPr>
              <w:t>7</w:t>
            </w:r>
            <w:r w:rsidR="00724FDB">
              <w:rPr>
                <w:noProof/>
                <w:webHidden/>
              </w:rPr>
              <w:fldChar w:fldCharType="end"/>
            </w:r>
          </w:hyperlink>
        </w:p>
        <w:p w:rsidR="00724FDB" w:rsidRDefault="00C8726D" w14:paraId="76B29679" w14:textId="2CF38AB8">
          <w:pPr>
            <w:pStyle w:val="TOC1"/>
            <w:tabs>
              <w:tab w:val="right" w:leader="dot" w:pos="9350"/>
            </w:tabs>
            <w:rPr>
              <w:noProof/>
              <w:sz w:val="22"/>
              <w:szCs w:val="22"/>
            </w:rPr>
          </w:pPr>
          <w:hyperlink w:history="1" w:anchor="_Toc132145080">
            <w:r w:rsidRPr="00651607" w:rsidR="00724FDB">
              <w:rPr>
                <w:rStyle w:val="Hyperlink"/>
                <w:noProof/>
              </w:rPr>
              <w:t>Methodology</w:t>
            </w:r>
            <w:r w:rsidR="00724FDB">
              <w:rPr>
                <w:noProof/>
                <w:webHidden/>
              </w:rPr>
              <w:tab/>
            </w:r>
            <w:r w:rsidR="00724FDB">
              <w:rPr>
                <w:noProof/>
                <w:webHidden/>
              </w:rPr>
              <w:fldChar w:fldCharType="begin"/>
            </w:r>
            <w:r w:rsidR="00724FDB">
              <w:rPr>
                <w:noProof/>
                <w:webHidden/>
              </w:rPr>
              <w:instrText xml:space="preserve"> PAGEREF _Toc132145080 \h </w:instrText>
            </w:r>
            <w:r w:rsidR="00724FDB">
              <w:rPr>
                <w:noProof/>
                <w:webHidden/>
              </w:rPr>
            </w:r>
            <w:r w:rsidR="00724FDB">
              <w:rPr>
                <w:noProof/>
                <w:webHidden/>
              </w:rPr>
              <w:fldChar w:fldCharType="separate"/>
            </w:r>
            <w:r w:rsidR="00724FDB">
              <w:rPr>
                <w:noProof/>
                <w:webHidden/>
              </w:rPr>
              <w:t>8</w:t>
            </w:r>
            <w:r w:rsidR="00724FDB">
              <w:rPr>
                <w:noProof/>
                <w:webHidden/>
              </w:rPr>
              <w:fldChar w:fldCharType="end"/>
            </w:r>
          </w:hyperlink>
        </w:p>
        <w:p w:rsidR="00724FDB" w:rsidRDefault="00C8726D" w14:paraId="3C439B97" w14:textId="22D21FD3">
          <w:pPr>
            <w:pStyle w:val="TOC1"/>
            <w:tabs>
              <w:tab w:val="right" w:leader="dot" w:pos="9350"/>
            </w:tabs>
            <w:rPr>
              <w:noProof/>
              <w:sz w:val="22"/>
              <w:szCs w:val="22"/>
            </w:rPr>
          </w:pPr>
          <w:hyperlink w:history="1" w:anchor="_Toc132145081">
            <w:r w:rsidRPr="00651607" w:rsidR="00724FDB">
              <w:rPr>
                <w:rStyle w:val="Hyperlink"/>
                <w:noProof/>
              </w:rPr>
              <w:t>Risk Assessment</w:t>
            </w:r>
            <w:r w:rsidR="00724FDB">
              <w:rPr>
                <w:noProof/>
                <w:webHidden/>
              </w:rPr>
              <w:tab/>
            </w:r>
            <w:r w:rsidR="00724FDB">
              <w:rPr>
                <w:noProof/>
                <w:webHidden/>
              </w:rPr>
              <w:fldChar w:fldCharType="begin"/>
            </w:r>
            <w:r w:rsidR="00724FDB">
              <w:rPr>
                <w:noProof/>
                <w:webHidden/>
              </w:rPr>
              <w:instrText xml:space="preserve"> PAGEREF _Toc132145081 \h </w:instrText>
            </w:r>
            <w:r w:rsidR="00724FDB">
              <w:rPr>
                <w:noProof/>
                <w:webHidden/>
              </w:rPr>
            </w:r>
            <w:r w:rsidR="00724FDB">
              <w:rPr>
                <w:noProof/>
                <w:webHidden/>
              </w:rPr>
              <w:fldChar w:fldCharType="separate"/>
            </w:r>
            <w:r w:rsidR="00724FDB">
              <w:rPr>
                <w:noProof/>
                <w:webHidden/>
              </w:rPr>
              <w:t>9</w:t>
            </w:r>
            <w:r w:rsidR="00724FDB">
              <w:rPr>
                <w:noProof/>
                <w:webHidden/>
              </w:rPr>
              <w:fldChar w:fldCharType="end"/>
            </w:r>
          </w:hyperlink>
        </w:p>
        <w:p w:rsidR="00724FDB" w:rsidRDefault="00C8726D" w14:paraId="08B4BE9C" w14:textId="6789FF00">
          <w:pPr>
            <w:pStyle w:val="TOC1"/>
            <w:tabs>
              <w:tab w:val="right" w:leader="dot" w:pos="9350"/>
            </w:tabs>
            <w:rPr>
              <w:noProof/>
              <w:sz w:val="22"/>
              <w:szCs w:val="22"/>
            </w:rPr>
          </w:pPr>
          <w:hyperlink w:history="1" w:anchor="_Toc132145082">
            <w:r w:rsidRPr="00651607" w:rsidR="00724FDB">
              <w:rPr>
                <w:rStyle w:val="Hyperlink"/>
                <w:noProof/>
              </w:rPr>
              <w:t>Risk Scaling</w:t>
            </w:r>
            <w:r w:rsidR="00724FDB">
              <w:rPr>
                <w:noProof/>
                <w:webHidden/>
              </w:rPr>
              <w:tab/>
            </w:r>
            <w:r w:rsidR="00724FDB">
              <w:rPr>
                <w:noProof/>
                <w:webHidden/>
              </w:rPr>
              <w:fldChar w:fldCharType="begin"/>
            </w:r>
            <w:r w:rsidR="00724FDB">
              <w:rPr>
                <w:noProof/>
                <w:webHidden/>
              </w:rPr>
              <w:instrText xml:space="preserve"> PAGEREF _Toc132145082 \h </w:instrText>
            </w:r>
            <w:r w:rsidR="00724FDB">
              <w:rPr>
                <w:noProof/>
                <w:webHidden/>
              </w:rPr>
            </w:r>
            <w:r w:rsidR="00724FDB">
              <w:rPr>
                <w:noProof/>
                <w:webHidden/>
              </w:rPr>
              <w:fldChar w:fldCharType="separate"/>
            </w:r>
            <w:r w:rsidR="00724FDB">
              <w:rPr>
                <w:noProof/>
                <w:webHidden/>
              </w:rPr>
              <w:t>12</w:t>
            </w:r>
            <w:r w:rsidR="00724FDB">
              <w:rPr>
                <w:noProof/>
                <w:webHidden/>
              </w:rPr>
              <w:fldChar w:fldCharType="end"/>
            </w:r>
          </w:hyperlink>
        </w:p>
        <w:p w:rsidR="00724FDB" w:rsidRDefault="00C8726D" w14:paraId="1901167B" w14:textId="4B3880EF">
          <w:pPr>
            <w:pStyle w:val="TOC1"/>
            <w:tabs>
              <w:tab w:val="right" w:leader="dot" w:pos="9350"/>
            </w:tabs>
            <w:rPr>
              <w:noProof/>
              <w:sz w:val="22"/>
              <w:szCs w:val="22"/>
            </w:rPr>
          </w:pPr>
          <w:hyperlink w:history="1" w:anchor="_Toc132145083">
            <w:r w:rsidRPr="00651607" w:rsidR="00724FDB">
              <w:rPr>
                <w:rStyle w:val="Hyperlink"/>
                <w:noProof/>
              </w:rPr>
              <w:t>Vulnerability Assessment</w:t>
            </w:r>
            <w:r w:rsidR="00724FDB">
              <w:rPr>
                <w:noProof/>
                <w:webHidden/>
              </w:rPr>
              <w:tab/>
            </w:r>
            <w:r w:rsidR="00724FDB">
              <w:rPr>
                <w:noProof/>
                <w:webHidden/>
              </w:rPr>
              <w:fldChar w:fldCharType="begin"/>
            </w:r>
            <w:r w:rsidR="00724FDB">
              <w:rPr>
                <w:noProof/>
                <w:webHidden/>
              </w:rPr>
              <w:instrText xml:space="preserve"> PAGEREF _Toc132145083 \h </w:instrText>
            </w:r>
            <w:r w:rsidR="00724FDB">
              <w:rPr>
                <w:noProof/>
                <w:webHidden/>
              </w:rPr>
            </w:r>
            <w:r w:rsidR="00724FDB">
              <w:rPr>
                <w:noProof/>
                <w:webHidden/>
              </w:rPr>
              <w:fldChar w:fldCharType="separate"/>
            </w:r>
            <w:r w:rsidR="00724FDB">
              <w:rPr>
                <w:noProof/>
                <w:webHidden/>
              </w:rPr>
              <w:t>17</w:t>
            </w:r>
            <w:r w:rsidR="00724FDB">
              <w:rPr>
                <w:noProof/>
                <w:webHidden/>
              </w:rPr>
              <w:fldChar w:fldCharType="end"/>
            </w:r>
          </w:hyperlink>
        </w:p>
        <w:p w:rsidRPr="00724FDB" w:rsidR="00724FDB" w:rsidRDefault="00C8726D" w14:paraId="59C81BD0" w14:textId="63C8567A">
          <w:pPr>
            <w:pStyle w:val="TOC1"/>
            <w:tabs>
              <w:tab w:val="right" w:leader="dot" w:pos="9350"/>
            </w:tabs>
            <w:rPr>
              <w:noProof/>
              <w:sz w:val="22"/>
              <w:szCs w:val="22"/>
            </w:rPr>
          </w:pPr>
          <w:hyperlink w:history="1" w:anchor="_Toc132145084">
            <w:r w:rsidRPr="00724FDB" w:rsidR="00724FDB">
              <w:rPr>
                <w:rStyle w:val="Hyperlink"/>
                <w:noProof/>
              </w:rPr>
              <w:t>Open Ports</w:t>
            </w:r>
            <w:r w:rsidRPr="00724FDB" w:rsidR="00724FDB">
              <w:rPr>
                <w:noProof/>
                <w:webHidden/>
              </w:rPr>
              <w:tab/>
            </w:r>
            <w:r w:rsidRPr="00724FDB" w:rsidR="00724FDB">
              <w:rPr>
                <w:noProof/>
                <w:webHidden/>
              </w:rPr>
              <w:fldChar w:fldCharType="begin"/>
            </w:r>
            <w:r w:rsidRPr="00724FDB" w:rsidR="00724FDB">
              <w:rPr>
                <w:noProof/>
                <w:webHidden/>
              </w:rPr>
              <w:instrText xml:space="preserve"> PAGEREF _Toc132145084 \h </w:instrText>
            </w:r>
            <w:r w:rsidRPr="00724FDB" w:rsidR="00724FDB">
              <w:rPr>
                <w:noProof/>
                <w:webHidden/>
              </w:rPr>
            </w:r>
            <w:r w:rsidRPr="00724FDB" w:rsidR="00724FDB">
              <w:rPr>
                <w:noProof/>
                <w:webHidden/>
              </w:rPr>
              <w:fldChar w:fldCharType="separate"/>
            </w:r>
            <w:r w:rsidRPr="00724FDB" w:rsidR="00724FDB">
              <w:rPr>
                <w:noProof/>
                <w:webHidden/>
              </w:rPr>
              <w:t>17</w:t>
            </w:r>
            <w:r w:rsidRPr="00724FDB" w:rsidR="00724FDB">
              <w:rPr>
                <w:noProof/>
                <w:webHidden/>
              </w:rPr>
              <w:fldChar w:fldCharType="end"/>
            </w:r>
          </w:hyperlink>
        </w:p>
        <w:p w:rsidR="00724FDB" w:rsidRDefault="00C8726D" w14:paraId="6CDFDE11" w14:textId="7BD8878A">
          <w:pPr>
            <w:pStyle w:val="TOC2"/>
            <w:tabs>
              <w:tab w:val="right" w:leader="dot" w:pos="9350"/>
            </w:tabs>
            <w:rPr>
              <w:noProof/>
              <w:sz w:val="22"/>
              <w:szCs w:val="22"/>
            </w:rPr>
          </w:pPr>
          <w:hyperlink w:history="1" w:anchor="_Toc132145085">
            <w:r w:rsidRPr="00724FDB" w:rsidR="00724FDB">
              <w:rPr>
                <w:rStyle w:val="Hyperlink"/>
                <w:noProof/>
              </w:rPr>
              <w:t>Finding #1</w:t>
            </w:r>
            <w:r w:rsidRPr="00724FDB" w:rsidR="00724FDB">
              <w:rPr>
                <w:noProof/>
                <w:webHidden/>
              </w:rPr>
              <w:tab/>
            </w:r>
            <w:r w:rsidRPr="00724FDB" w:rsidR="00724FDB">
              <w:rPr>
                <w:noProof/>
                <w:webHidden/>
              </w:rPr>
              <w:fldChar w:fldCharType="begin"/>
            </w:r>
            <w:r w:rsidRPr="00724FDB" w:rsidR="00724FDB">
              <w:rPr>
                <w:noProof/>
                <w:webHidden/>
              </w:rPr>
              <w:instrText xml:space="preserve"> PAGEREF _Toc132145085 \h </w:instrText>
            </w:r>
            <w:r w:rsidRPr="00724FDB" w:rsidR="00724FDB">
              <w:rPr>
                <w:noProof/>
                <w:webHidden/>
              </w:rPr>
            </w:r>
            <w:r w:rsidRPr="00724FDB" w:rsidR="00724FDB">
              <w:rPr>
                <w:noProof/>
                <w:webHidden/>
              </w:rPr>
              <w:fldChar w:fldCharType="separate"/>
            </w:r>
            <w:r w:rsidRPr="00724FDB" w:rsidR="00724FDB">
              <w:rPr>
                <w:noProof/>
                <w:webHidden/>
              </w:rPr>
              <w:t>17</w:t>
            </w:r>
            <w:r w:rsidRPr="00724FDB" w:rsidR="00724FDB">
              <w:rPr>
                <w:noProof/>
                <w:webHidden/>
              </w:rPr>
              <w:fldChar w:fldCharType="end"/>
            </w:r>
          </w:hyperlink>
        </w:p>
        <w:p w:rsidR="00724FDB" w:rsidRDefault="00C8726D" w14:paraId="63571468" w14:textId="6D9799C5">
          <w:pPr>
            <w:pStyle w:val="TOC2"/>
            <w:tabs>
              <w:tab w:val="right" w:leader="dot" w:pos="9350"/>
            </w:tabs>
            <w:rPr>
              <w:noProof/>
              <w:sz w:val="22"/>
              <w:szCs w:val="22"/>
            </w:rPr>
          </w:pPr>
          <w:hyperlink w:history="1" w:anchor="_Toc132145086">
            <w:r w:rsidRPr="00651607" w:rsidR="00724FDB">
              <w:rPr>
                <w:rStyle w:val="Hyperlink"/>
                <w:noProof/>
              </w:rPr>
              <w:t>Finding # 2</w:t>
            </w:r>
            <w:r w:rsidR="00724FDB">
              <w:rPr>
                <w:noProof/>
                <w:webHidden/>
              </w:rPr>
              <w:tab/>
            </w:r>
            <w:r w:rsidR="00724FDB">
              <w:rPr>
                <w:noProof/>
                <w:webHidden/>
              </w:rPr>
              <w:fldChar w:fldCharType="begin"/>
            </w:r>
            <w:r w:rsidR="00724FDB">
              <w:rPr>
                <w:noProof/>
                <w:webHidden/>
              </w:rPr>
              <w:instrText xml:space="preserve"> PAGEREF _Toc132145086 \h </w:instrText>
            </w:r>
            <w:r w:rsidR="00724FDB">
              <w:rPr>
                <w:noProof/>
                <w:webHidden/>
              </w:rPr>
            </w:r>
            <w:r w:rsidR="00724FDB">
              <w:rPr>
                <w:noProof/>
                <w:webHidden/>
              </w:rPr>
              <w:fldChar w:fldCharType="separate"/>
            </w:r>
            <w:r w:rsidR="00724FDB">
              <w:rPr>
                <w:noProof/>
                <w:webHidden/>
              </w:rPr>
              <w:t>19</w:t>
            </w:r>
            <w:r w:rsidR="00724FDB">
              <w:rPr>
                <w:noProof/>
                <w:webHidden/>
              </w:rPr>
              <w:fldChar w:fldCharType="end"/>
            </w:r>
          </w:hyperlink>
        </w:p>
        <w:p w:rsidR="00724FDB" w:rsidRDefault="00C8726D" w14:paraId="1EB6B8B8" w14:textId="0E1A2F56">
          <w:pPr>
            <w:pStyle w:val="TOC2"/>
            <w:tabs>
              <w:tab w:val="right" w:leader="dot" w:pos="9350"/>
            </w:tabs>
            <w:rPr>
              <w:noProof/>
              <w:sz w:val="22"/>
              <w:szCs w:val="22"/>
            </w:rPr>
          </w:pPr>
          <w:hyperlink w:history="1" w:anchor="_Toc132145087">
            <w:r w:rsidRPr="00651607" w:rsidR="00724FDB">
              <w:rPr>
                <w:rStyle w:val="Hyperlink"/>
                <w:noProof/>
              </w:rPr>
              <w:t>Finding # 3</w:t>
            </w:r>
            <w:r w:rsidR="00724FDB">
              <w:rPr>
                <w:noProof/>
                <w:webHidden/>
              </w:rPr>
              <w:tab/>
            </w:r>
            <w:r w:rsidR="00724FDB">
              <w:rPr>
                <w:noProof/>
                <w:webHidden/>
              </w:rPr>
              <w:fldChar w:fldCharType="begin"/>
            </w:r>
            <w:r w:rsidR="00724FDB">
              <w:rPr>
                <w:noProof/>
                <w:webHidden/>
              </w:rPr>
              <w:instrText xml:space="preserve"> PAGEREF _Toc132145087 \h </w:instrText>
            </w:r>
            <w:r w:rsidR="00724FDB">
              <w:rPr>
                <w:noProof/>
                <w:webHidden/>
              </w:rPr>
            </w:r>
            <w:r w:rsidR="00724FDB">
              <w:rPr>
                <w:noProof/>
                <w:webHidden/>
              </w:rPr>
              <w:fldChar w:fldCharType="separate"/>
            </w:r>
            <w:r w:rsidR="00724FDB">
              <w:rPr>
                <w:noProof/>
                <w:webHidden/>
              </w:rPr>
              <w:t>25</w:t>
            </w:r>
            <w:r w:rsidR="00724FDB">
              <w:rPr>
                <w:noProof/>
                <w:webHidden/>
              </w:rPr>
              <w:fldChar w:fldCharType="end"/>
            </w:r>
          </w:hyperlink>
        </w:p>
        <w:p w:rsidR="00724FDB" w:rsidRDefault="00C8726D" w14:paraId="62D923A3" w14:textId="0863515E">
          <w:pPr>
            <w:pStyle w:val="TOC2"/>
            <w:tabs>
              <w:tab w:val="right" w:leader="dot" w:pos="9350"/>
            </w:tabs>
            <w:rPr>
              <w:noProof/>
              <w:sz w:val="22"/>
              <w:szCs w:val="22"/>
            </w:rPr>
          </w:pPr>
          <w:hyperlink w:history="1" w:anchor="_Toc132145088">
            <w:r w:rsidRPr="00651607" w:rsidR="00724FDB">
              <w:rPr>
                <w:rStyle w:val="Hyperlink"/>
                <w:noProof/>
              </w:rPr>
              <w:t>Finding # 4</w:t>
            </w:r>
            <w:r w:rsidR="00724FDB">
              <w:rPr>
                <w:noProof/>
                <w:webHidden/>
              </w:rPr>
              <w:tab/>
            </w:r>
            <w:r w:rsidR="00724FDB">
              <w:rPr>
                <w:noProof/>
                <w:webHidden/>
              </w:rPr>
              <w:fldChar w:fldCharType="begin"/>
            </w:r>
            <w:r w:rsidR="00724FDB">
              <w:rPr>
                <w:noProof/>
                <w:webHidden/>
              </w:rPr>
              <w:instrText xml:space="preserve"> PAGEREF _Toc132145088 \h </w:instrText>
            </w:r>
            <w:r w:rsidR="00724FDB">
              <w:rPr>
                <w:noProof/>
                <w:webHidden/>
              </w:rPr>
            </w:r>
            <w:r w:rsidR="00724FDB">
              <w:rPr>
                <w:noProof/>
                <w:webHidden/>
              </w:rPr>
              <w:fldChar w:fldCharType="separate"/>
            </w:r>
            <w:r w:rsidR="00724FDB">
              <w:rPr>
                <w:noProof/>
                <w:webHidden/>
              </w:rPr>
              <w:t>25</w:t>
            </w:r>
            <w:r w:rsidR="00724FDB">
              <w:rPr>
                <w:noProof/>
                <w:webHidden/>
              </w:rPr>
              <w:fldChar w:fldCharType="end"/>
            </w:r>
          </w:hyperlink>
        </w:p>
        <w:p w:rsidR="00724FDB" w:rsidRDefault="00C8726D" w14:paraId="3F391847" w14:textId="38440288">
          <w:pPr>
            <w:pStyle w:val="TOC2"/>
            <w:tabs>
              <w:tab w:val="right" w:leader="dot" w:pos="9350"/>
            </w:tabs>
            <w:rPr>
              <w:noProof/>
              <w:sz w:val="22"/>
              <w:szCs w:val="22"/>
            </w:rPr>
          </w:pPr>
          <w:hyperlink w:history="1" w:anchor="_Toc132145089">
            <w:r w:rsidRPr="00651607" w:rsidR="00724FDB">
              <w:rPr>
                <w:rStyle w:val="Hyperlink"/>
                <w:noProof/>
              </w:rPr>
              <w:t>Finding # 5</w:t>
            </w:r>
            <w:r w:rsidR="00724FDB">
              <w:rPr>
                <w:noProof/>
                <w:webHidden/>
              </w:rPr>
              <w:tab/>
            </w:r>
            <w:r w:rsidR="00724FDB">
              <w:rPr>
                <w:noProof/>
                <w:webHidden/>
              </w:rPr>
              <w:fldChar w:fldCharType="begin"/>
            </w:r>
            <w:r w:rsidR="00724FDB">
              <w:rPr>
                <w:noProof/>
                <w:webHidden/>
              </w:rPr>
              <w:instrText xml:space="preserve"> PAGEREF _Toc132145089 \h </w:instrText>
            </w:r>
            <w:r w:rsidR="00724FDB">
              <w:rPr>
                <w:noProof/>
                <w:webHidden/>
              </w:rPr>
            </w:r>
            <w:r w:rsidR="00724FDB">
              <w:rPr>
                <w:noProof/>
                <w:webHidden/>
              </w:rPr>
              <w:fldChar w:fldCharType="separate"/>
            </w:r>
            <w:r w:rsidR="00724FDB">
              <w:rPr>
                <w:noProof/>
                <w:webHidden/>
              </w:rPr>
              <w:t>28</w:t>
            </w:r>
            <w:r w:rsidR="00724FDB">
              <w:rPr>
                <w:noProof/>
                <w:webHidden/>
              </w:rPr>
              <w:fldChar w:fldCharType="end"/>
            </w:r>
          </w:hyperlink>
        </w:p>
        <w:p w:rsidRPr="00724FDB" w:rsidR="00724FDB" w:rsidRDefault="00C8726D" w14:paraId="0C65437F" w14:textId="7BADBB71">
          <w:pPr>
            <w:pStyle w:val="TOC2"/>
            <w:tabs>
              <w:tab w:val="right" w:leader="dot" w:pos="9350"/>
            </w:tabs>
            <w:rPr>
              <w:noProof/>
              <w:sz w:val="22"/>
              <w:szCs w:val="22"/>
            </w:rPr>
          </w:pPr>
          <w:hyperlink w:history="1" w:anchor="_Toc132145090">
            <w:r w:rsidRPr="00724FDB" w:rsidR="00724FDB">
              <w:rPr>
                <w:rStyle w:val="Hyperlink"/>
                <w:noProof/>
              </w:rPr>
              <w:t>Finding # 6</w:t>
            </w:r>
            <w:r w:rsidRPr="00724FDB" w:rsidR="00724FDB">
              <w:rPr>
                <w:noProof/>
                <w:webHidden/>
              </w:rPr>
              <w:tab/>
            </w:r>
            <w:r w:rsidRPr="00724FDB" w:rsidR="00724FDB">
              <w:rPr>
                <w:noProof/>
                <w:webHidden/>
              </w:rPr>
              <w:fldChar w:fldCharType="begin"/>
            </w:r>
            <w:r w:rsidRPr="00724FDB" w:rsidR="00724FDB">
              <w:rPr>
                <w:noProof/>
                <w:webHidden/>
              </w:rPr>
              <w:instrText xml:space="preserve"> PAGEREF _Toc132145090 \h </w:instrText>
            </w:r>
            <w:r w:rsidRPr="00724FDB" w:rsidR="00724FDB">
              <w:rPr>
                <w:noProof/>
                <w:webHidden/>
              </w:rPr>
            </w:r>
            <w:r w:rsidRPr="00724FDB" w:rsidR="00724FDB">
              <w:rPr>
                <w:noProof/>
                <w:webHidden/>
              </w:rPr>
              <w:fldChar w:fldCharType="separate"/>
            </w:r>
            <w:r w:rsidRPr="00724FDB" w:rsidR="00724FDB">
              <w:rPr>
                <w:noProof/>
                <w:webHidden/>
              </w:rPr>
              <w:t>28</w:t>
            </w:r>
            <w:r w:rsidRPr="00724FDB" w:rsidR="00724FDB">
              <w:rPr>
                <w:noProof/>
                <w:webHidden/>
              </w:rPr>
              <w:fldChar w:fldCharType="end"/>
            </w:r>
          </w:hyperlink>
        </w:p>
        <w:p w:rsidR="00724FDB" w:rsidRDefault="00C8726D" w14:paraId="23DB219A" w14:textId="0EC42749">
          <w:pPr>
            <w:pStyle w:val="TOC2"/>
            <w:tabs>
              <w:tab w:val="right" w:leader="dot" w:pos="9350"/>
            </w:tabs>
            <w:rPr>
              <w:noProof/>
              <w:sz w:val="22"/>
              <w:szCs w:val="22"/>
            </w:rPr>
          </w:pPr>
          <w:hyperlink w:history="1" w:anchor="_Toc132145091">
            <w:r w:rsidRPr="00724FDB" w:rsidR="00724FDB">
              <w:rPr>
                <w:rStyle w:val="Hyperlink"/>
                <w:noProof/>
              </w:rPr>
              <w:t>Finding # 7</w:t>
            </w:r>
            <w:r w:rsidRPr="00724FDB" w:rsidR="00724FDB">
              <w:rPr>
                <w:noProof/>
                <w:webHidden/>
              </w:rPr>
              <w:tab/>
            </w:r>
            <w:r w:rsidRPr="00724FDB" w:rsidR="00724FDB">
              <w:rPr>
                <w:noProof/>
                <w:webHidden/>
              </w:rPr>
              <w:fldChar w:fldCharType="begin"/>
            </w:r>
            <w:r w:rsidRPr="00724FDB" w:rsidR="00724FDB">
              <w:rPr>
                <w:noProof/>
                <w:webHidden/>
              </w:rPr>
              <w:instrText xml:space="preserve"> PAGEREF _Toc132145091 \h </w:instrText>
            </w:r>
            <w:r w:rsidRPr="00724FDB" w:rsidR="00724FDB">
              <w:rPr>
                <w:noProof/>
                <w:webHidden/>
              </w:rPr>
            </w:r>
            <w:r w:rsidRPr="00724FDB" w:rsidR="00724FDB">
              <w:rPr>
                <w:noProof/>
                <w:webHidden/>
              </w:rPr>
              <w:fldChar w:fldCharType="separate"/>
            </w:r>
            <w:r w:rsidRPr="00724FDB" w:rsidR="00724FDB">
              <w:rPr>
                <w:noProof/>
                <w:webHidden/>
              </w:rPr>
              <w:t>31</w:t>
            </w:r>
            <w:r w:rsidRPr="00724FDB" w:rsidR="00724FDB">
              <w:rPr>
                <w:noProof/>
                <w:webHidden/>
              </w:rPr>
              <w:fldChar w:fldCharType="end"/>
            </w:r>
          </w:hyperlink>
        </w:p>
        <w:p w:rsidR="00724FDB" w:rsidRDefault="00C8726D" w14:paraId="28A4C8D8" w14:textId="0944A78F">
          <w:pPr>
            <w:pStyle w:val="TOC2"/>
            <w:tabs>
              <w:tab w:val="right" w:leader="dot" w:pos="9350"/>
            </w:tabs>
            <w:rPr>
              <w:noProof/>
              <w:sz w:val="22"/>
              <w:szCs w:val="22"/>
            </w:rPr>
          </w:pPr>
          <w:hyperlink w:history="1" w:anchor="_Toc132145092">
            <w:r w:rsidRPr="00651607" w:rsidR="00724FDB">
              <w:rPr>
                <w:rStyle w:val="Hyperlink"/>
                <w:noProof/>
              </w:rPr>
              <w:t>Finding # 8</w:t>
            </w:r>
            <w:r w:rsidR="00724FDB">
              <w:rPr>
                <w:noProof/>
                <w:webHidden/>
              </w:rPr>
              <w:tab/>
            </w:r>
            <w:r w:rsidR="00724FDB">
              <w:rPr>
                <w:noProof/>
                <w:webHidden/>
              </w:rPr>
              <w:fldChar w:fldCharType="begin"/>
            </w:r>
            <w:r w:rsidR="00724FDB">
              <w:rPr>
                <w:noProof/>
                <w:webHidden/>
              </w:rPr>
              <w:instrText xml:space="preserve"> PAGEREF _Toc132145092 \h </w:instrText>
            </w:r>
            <w:r w:rsidR="00724FDB">
              <w:rPr>
                <w:noProof/>
                <w:webHidden/>
              </w:rPr>
            </w:r>
            <w:r w:rsidR="00724FDB">
              <w:rPr>
                <w:noProof/>
                <w:webHidden/>
              </w:rPr>
              <w:fldChar w:fldCharType="separate"/>
            </w:r>
            <w:r w:rsidR="00724FDB">
              <w:rPr>
                <w:noProof/>
                <w:webHidden/>
              </w:rPr>
              <w:t>33</w:t>
            </w:r>
            <w:r w:rsidR="00724FDB">
              <w:rPr>
                <w:noProof/>
                <w:webHidden/>
              </w:rPr>
              <w:fldChar w:fldCharType="end"/>
            </w:r>
          </w:hyperlink>
        </w:p>
        <w:p w:rsidR="00724FDB" w:rsidRDefault="00C8726D" w14:paraId="54B9CD46" w14:textId="632533A5">
          <w:pPr>
            <w:pStyle w:val="TOC2"/>
            <w:tabs>
              <w:tab w:val="right" w:leader="dot" w:pos="9350"/>
            </w:tabs>
            <w:rPr>
              <w:noProof/>
              <w:sz w:val="22"/>
              <w:szCs w:val="22"/>
            </w:rPr>
          </w:pPr>
          <w:hyperlink w:history="1" w:anchor="_Toc132145093">
            <w:r w:rsidRPr="00651607" w:rsidR="00724FDB">
              <w:rPr>
                <w:rStyle w:val="Hyperlink"/>
                <w:noProof/>
              </w:rPr>
              <w:t>Finding # 9</w:t>
            </w:r>
            <w:r w:rsidR="00724FDB">
              <w:rPr>
                <w:noProof/>
                <w:webHidden/>
              </w:rPr>
              <w:tab/>
            </w:r>
            <w:r w:rsidR="00724FDB">
              <w:rPr>
                <w:noProof/>
                <w:webHidden/>
              </w:rPr>
              <w:fldChar w:fldCharType="begin"/>
            </w:r>
            <w:r w:rsidR="00724FDB">
              <w:rPr>
                <w:noProof/>
                <w:webHidden/>
              </w:rPr>
              <w:instrText xml:space="preserve"> PAGEREF _Toc132145093 \h </w:instrText>
            </w:r>
            <w:r w:rsidR="00724FDB">
              <w:rPr>
                <w:noProof/>
                <w:webHidden/>
              </w:rPr>
            </w:r>
            <w:r w:rsidR="00724FDB">
              <w:rPr>
                <w:noProof/>
                <w:webHidden/>
              </w:rPr>
              <w:fldChar w:fldCharType="separate"/>
            </w:r>
            <w:r w:rsidR="00724FDB">
              <w:rPr>
                <w:noProof/>
                <w:webHidden/>
              </w:rPr>
              <w:t>35</w:t>
            </w:r>
            <w:r w:rsidR="00724FDB">
              <w:rPr>
                <w:noProof/>
                <w:webHidden/>
              </w:rPr>
              <w:fldChar w:fldCharType="end"/>
            </w:r>
          </w:hyperlink>
        </w:p>
        <w:p w:rsidR="00724FDB" w:rsidRDefault="00C8726D" w14:paraId="7704E937" w14:textId="6F1F7BCF">
          <w:pPr>
            <w:pStyle w:val="TOC2"/>
            <w:tabs>
              <w:tab w:val="right" w:leader="dot" w:pos="9350"/>
            </w:tabs>
            <w:rPr>
              <w:noProof/>
              <w:sz w:val="22"/>
              <w:szCs w:val="22"/>
            </w:rPr>
          </w:pPr>
          <w:hyperlink w:history="1" w:anchor="_Toc132145094">
            <w:r w:rsidRPr="00651607" w:rsidR="00724FDB">
              <w:rPr>
                <w:rStyle w:val="Hyperlink"/>
                <w:noProof/>
              </w:rPr>
              <w:t>Finding # 10</w:t>
            </w:r>
            <w:r w:rsidR="00724FDB">
              <w:rPr>
                <w:noProof/>
                <w:webHidden/>
              </w:rPr>
              <w:tab/>
            </w:r>
            <w:r w:rsidR="00724FDB">
              <w:rPr>
                <w:noProof/>
                <w:webHidden/>
              </w:rPr>
              <w:fldChar w:fldCharType="begin"/>
            </w:r>
            <w:r w:rsidR="00724FDB">
              <w:rPr>
                <w:noProof/>
                <w:webHidden/>
              </w:rPr>
              <w:instrText xml:space="preserve"> PAGEREF _Toc132145094 \h </w:instrText>
            </w:r>
            <w:r w:rsidR="00724FDB">
              <w:rPr>
                <w:noProof/>
                <w:webHidden/>
              </w:rPr>
            </w:r>
            <w:r w:rsidR="00724FDB">
              <w:rPr>
                <w:noProof/>
                <w:webHidden/>
              </w:rPr>
              <w:fldChar w:fldCharType="separate"/>
            </w:r>
            <w:r w:rsidR="00724FDB">
              <w:rPr>
                <w:noProof/>
                <w:webHidden/>
              </w:rPr>
              <w:t>35</w:t>
            </w:r>
            <w:r w:rsidR="00724FDB">
              <w:rPr>
                <w:noProof/>
                <w:webHidden/>
              </w:rPr>
              <w:fldChar w:fldCharType="end"/>
            </w:r>
          </w:hyperlink>
        </w:p>
        <w:p w:rsidRPr="00724FDB" w:rsidR="00724FDB" w:rsidRDefault="00C8726D" w14:paraId="1273EDAD" w14:textId="7708F2CA">
          <w:pPr>
            <w:pStyle w:val="TOC2"/>
            <w:tabs>
              <w:tab w:val="right" w:leader="dot" w:pos="9350"/>
            </w:tabs>
            <w:rPr>
              <w:noProof/>
              <w:sz w:val="22"/>
              <w:szCs w:val="22"/>
            </w:rPr>
          </w:pPr>
          <w:hyperlink w:history="1" w:anchor="_Toc132145095">
            <w:r w:rsidRPr="00724FDB" w:rsidR="00724FDB">
              <w:rPr>
                <w:rStyle w:val="Hyperlink"/>
                <w:noProof/>
              </w:rPr>
              <w:t>Finding # 11</w:t>
            </w:r>
            <w:r w:rsidRPr="00724FDB" w:rsidR="00724FDB">
              <w:rPr>
                <w:noProof/>
                <w:webHidden/>
              </w:rPr>
              <w:tab/>
            </w:r>
            <w:r w:rsidRPr="00724FDB" w:rsidR="00724FDB">
              <w:rPr>
                <w:noProof/>
                <w:webHidden/>
              </w:rPr>
              <w:fldChar w:fldCharType="begin"/>
            </w:r>
            <w:r w:rsidRPr="00724FDB" w:rsidR="00724FDB">
              <w:rPr>
                <w:noProof/>
                <w:webHidden/>
              </w:rPr>
              <w:instrText xml:space="preserve"> PAGEREF _Toc132145095 \h </w:instrText>
            </w:r>
            <w:r w:rsidRPr="00724FDB" w:rsidR="00724FDB">
              <w:rPr>
                <w:noProof/>
                <w:webHidden/>
              </w:rPr>
            </w:r>
            <w:r w:rsidRPr="00724FDB" w:rsidR="00724FDB">
              <w:rPr>
                <w:noProof/>
                <w:webHidden/>
              </w:rPr>
              <w:fldChar w:fldCharType="separate"/>
            </w:r>
            <w:r w:rsidRPr="00724FDB" w:rsidR="00724FDB">
              <w:rPr>
                <w:noProof/>
                <w:webHidden/>
              </w:rPr>
              <w:t>36</w:t>
            </w:r>
            <w:r w:rsidRPr="00724FDB" w:rsidR="00724FDB">
              <w:rPr>
                <w:noProof/>
                <w:webHidden/>
              </w:rPr>
              <w:fldChar w:fldCharType="end"/>
            </w:r>
          </w:hyperlink>
        </w:p>
        <w:p w:rsidR="00724FDB" w:rsidRDefault="00C8726D" w14:paraId="0471C1B8" w14:textId="18C9E49C">
          <w:pPr>
            <w:pStyle w:val="TOC2"/>
            <w:tabs>
              <w:tab w:val="right" w:leader="dot" w:pos="9350"/>
            </w:tabs>
            <w:rPr>
              <w:noProof/>
              <w:sz w:val="22"/>
              <w:szCs w:val="22"/>
            </w:rPr>
          </w:pPr>
          <w:hyperlink w:history="1" w:anchor="_Toc132145096">
            <w:r w:rsidRPr="00724FDB" w:rsidR="00724FDB">
              <w:rPr>
                <w:rStyle w:val="Hyperlink"/>
                <w:noProof/>
              </w:rPr>
              <w:t>Finding #17</w:t>
            </w:r>
            <w:r w:rsidRPr="00724FDB" w:rsidR="00724FDB">
              <w:rPr>
                <w:noProof/>
                <w:webHidden/>
              </w:rPr>
              <w:tab/>
            </w:r>
            <w:r w:rsidRPr="00724FDB" w:rsidR="00724FDB">
              <w:rPr>
                <w:noProof/>
                <w:webHidden/>
              </w:rPr>
              <w:fldChar w:fldCharType="begin"/>
            </w:r>
            <w:r w:rsidRPr="00724FDB" w:rsidR="00724FDB">
              <w:rPr>
                <w:noProof/>
                <w:webHidden/>
              </w:rPr>
              <w:instrText xml:space="preserve"> PAGEREF _Toc132145096 \h </w:instrText>
            </w:r>
            <w:r w:rsidRPr="00724FDB" w:rsidR="00724FDB">
              <w:rPr>
                <w:noProof/>
                <w:webHidden/>
              </w:rPr>
            </w:r>
            <w:r w:rsidRPr="00724FDB" w:rsidR="00724FDB">
              <w:rPr>
                <w:noProof/>
                <w:webHidden/>
              </w:rPr>
              <w:fldChar w:fldCharType="separate"/>
            </w:r>
            <w:r w:rsidRPr="00724FDB" w:rsidR="00724FDB">
              <w:rPr>
                <w:noProof/>
                <w:webHidden/>
              </w:rPr>
              <w:t>45</w:t>
            </w:r>
            <w:r w:rsidRPr="00724FDB" w:rsidR="00724FDB">
              <w:rPr>
                <w:noProof/>
                <w:webHidden/>
              </w:rPr>
              <w:fldChar w:fldCharType="end"/>
            </w:r>
          </w:hyperlink>
          <w:r w:rsidR="00724FDB">
            <w:rPr>
              <w:rStyle w:val="Hyperlink"/>
              <w:noProof/>
            </w:rPr>
            <w:t>`</w:t>
          </w:r>
        </w:p>
        <w:p w:rsidR="00724FDB" w:rsidRDefault="00C8726D" w14:paraId="1B216858" w14:textId="0D0AC52B">
          <w:pPr>
            <w:pStyle w:val="TOC1"/>
            <w:tabs>
              <w:tab w:val="right" w:leader="dot" w:pos="9350"/>
            </w:tabs>
            <w:rPr>
              <w:noProof/>
              <w:sz w:val="22"/>
              <w:szCs w:val="22"/>
            </w:rPr>
          </w:pPr>
          <w:hyperlink w:history="1" w:anchor="_Toc132145097">
            <w:r w:rsidRPr="00651607" w:rsidR="00724FDB">
              <w:rPr>
                <w:rStyle w:val="Hyperlink"/>
                <w:noProof/>
              </w:rPr>
              <w:t>Appendix A: Legal Memorandum</w:t>
            </w:r>
            <w:r w:rsidR="00724FDB">
              <w:rPr>
                <w:noProof/>
                <w:webHidden/>
              </w:rPr>
              <w:tab/>
            </w:r>
            <w:r w:rsidR="00724FDB">
              <w:rPr>
                <w:noProof/>
                <w:webHidden/>
              </w:rPr>
              <w:fldChar w:fldCharType="begin"/>
            </w:r>
            <w:r w:rsidR="00724FDB">
              <w:rPr>
                <w:noProof/>
                <w:webHidden/>
              </w:rPr>
              <w:instrText xml:space="preserve"> PAGEREF _Toc132145097 \h </w:instrText>
            </w:r>
            <w:r w:rsidR="00724FDB">
              <w:rPr>
                <w:noProof/>
                <w:webHidden/>
              </w:rPr>
            </w:r>
            <w:r w:rsidR="00724FDB">
              <w:rPr>
                <w:noProof/>
                <w:webHidden/>
              </w:rPr>
              <w:fldChar w:fldCharType="separate"/>
            </w:r>
            <w:r w:rsidR="00724FDB">
              <w:rPr>
                <w:noProof/>
                <w:webHidden/>
              </w:rPr>
              <w:t>49</w:t>
            </w:r>
            <w:r w:rsidR="00724FDB">
              <w:rPr>
                <w:noProof/>
                <w:webHidden/>
              </w:rPr>
              <w:fldChar w:fldCharType="end"/>
            </w:r>
          </w:hyperlink>
        </w:p>
        <w:p w:rsidR="00724FDB" w:rsidRDefault="00C8726D" w14:paraId="6BACA9CB" w14:textId="65444CF8">
          <w:pPr>
            <w:pStyle w:val="TOC1"/>
            <w:tabs>
              <w:tab w:val="right" w:leader="dot" w:pos="9350"/>
            </w:tabs>
            <w:rPr>
              <w:noProof/>
              <w:sz w:val="22"/>
              <w:szCs w:val="22"/>
            </w:rPr>
          </w:pPr>
          <w:hyperlink w:history="1" w:anchor="_Toc132145098">
            <w:r w:rsidRPr="00651607" w:rsidR="00724FDB">
              <w:rPr>
                <w:rStyle w:val="Hyperlink"/>
                <w:noProof/>
              </w:rPr>
              <w:t>Appendix B: Tools</w:t>
            </w:r>
            <w:r w:rsidR="00724FDB">
              <w:rPr>
                <w:noProof/>
                <w:webHidden/>
              </w:rPr>
              <w:tab/>
            </w:r>
            <w:r w:rsidR="00724FDB">
              <w:rPr>
                <w:noProof/>
                <w:webHidden/>
              </w:rPr>
              <w:fldChar w:fldCharType="begin"/>
            </w:r>
            <w:r w:rsidR="00724FDB">
              <w:rPr>
                <w:noProof/>
                <w:webHidden/>
              </w:rPr>
              <w:instrText xml:space="preserve"> PAGEREF _Toc132145098 \h </w:instrText>
            </w:r>
            <w:r w:rsidR="00724FDB">
              <w:rPr>
                <w:noProof/>
                <w:webHidden/>
              </w:rPr>
            </w:r>
            <w:r w:rsidR="00724FDB">
              <w:rPr>
                <w:noProof/>
                <w:webHidden/>
              </w:rPr>
              <w:fldChar w:fldCharType="separate"/>
            </w:r>
            <w:r w:rsidR="00724FDB">
              <w:rPr>
                <w:noProof/>
                <w:webHidden/>
              </w:rPr>
              <w:t>51</w:t>
            </w:r>
            <w:r w:rsidR="00724FDB">
              <w:rPr>
                <w:noProof/>
                <w:webHidden/>
              </w:rPr>
              <w:fldChar w:fldCharType="end"/>
            </w:r>
          </w:hyperlink>
        </w:p>
        <w:p w:rsidRPr="00EF72CD" w:rsidR="001E5275" w:rsidP="00EF72CD" w:rsidRDefault="001E5275" w14:paraId="065B279B" w14:textId="181151D1">
          <w:pPr>
            <w:pStyle w:val="TOC1"/>
            <w:tabs>
              <w:tab w:val="right" w:leader="dot" w:pos="9350"/>
            </w:tabs>
            <w:rPr>
              <w:sz w:val="22"/>
              <w:szCs w:val="22"/>
            </w:rPr>
          </w:pPr>
          <w:r w:rsidRPr="00C53330">
            <w:rPr>
              <w:b/>
              <w:szCs w:val="24"/>
            </w:rPr>
            <w:fldChar w:fldCharType="end"/>
          </w:r>
        </w:p>
      </w:sdtContent>
    </w:sdt>
    <w:p w:rsidR="001E5275" w:rsidP="5CBEBB94" w:rsidRDefault="001E5275" w14:paraId="5571F33B" w14:textId="5B02AD41">
      <w:pPr>
        <w:jc w:val="center"/>
        <w:rPr>
          <w:b/>
          <w:bCs/>
        </w:rPr>
      </w:pPr>
      <w:r>
        <w:rPr>
          <w:b/>
          <w:bCs/>
        </w:rPr>
        <w:br w:type="page"/>
      </w:r>
    </w:p>
    <w:p w:rsidR="7834B77D" w:rsidP="2939EB89" w:rsidRDefault="5F0FFEA2" w14:paraId="10BD8E5A" w14:textId="31AA063E">
      <w:pPr>
        <w:pStyle w:val="Heading1"/>
        <w:spacing w:after="0"/>
      </w:pPr>
      <w:bookmarkStart w:name="_Toc132145077" w:id="29"/>
      <w:r>
        <w:lastRenderedPageBreak/>
        <w:t>Executive Summary</w:t>
      </w:r>
      <w:bookmarkEnd w:id="29"/>
    </w:p>
    <w:p w:rsidRPr="00C53330" w:rsidR="00141EB2" w:rsidP="00141EB2" w:rsidRDefault="00141EB2" w14:paraId="5A9E82A2" w14:textId="38C8451F">
      <w:pPr>
        <w:spacing w:before="240"/>
        <w:rPr>
          <w:szCs w:val="24"/>
        </w:rPr>
      </w:pPr>
      <w:r w:rsidRPr="00C53330">
        <w:rPr>
          <w:szCs w:val="24"/>
        </w:rPr>
        <w:t xml:space="preserve">Hash Gatos was contracted by </w:t>
      </w:r>
      <w:r w:rsidRPr="00C53330" w:rsidR="00582C6A">
        <w:rPr>
          <w:szCs w:val="24"/>
        </w:rPr>
        <w:t xml:space="preserve">Pomona Wellness Network </w:t>
      </w:r>
      <w:r w:rsidRPr="00C53330" w:rsidR="002E3D6A">
        <w:rPr>
          <w:szCs w:val="24"/>
        </w:rPr>
        <w:t xml:space="preserve">to </w:t>
      </w:r>
      <w:r w:rsidRPr="00C53330">
        <w:rPr>
          <w:szCs w:val="24"/>
        </w:rPr>
        <w:t>conduct</w:t>
      </w:r>
      <w:r w:rsidRPr="00C53330" w:rsidR="002E3D6A">
        <w:rPr>
          <w:szCs w:val="24"/>
        </w:rPr>
        <w:t xml:space="preserve"> a </w:t>
      </w:r>
      <w:r w:rsidRPr="00C53330">
        <w:rPr>
          <w:szCs w:val="24"/>
        </w:rPr>
        <w:t xml:space="preserve">comprehensive </w:t>
      </w:r>
      <w:r w:rsidRPr="00C53330" w:rsidR="002E3D6A">
        <w:rPr>
          <w:szCs w:val="24"/>
        </w:rPr>
        <w:t xml:space="preserve">penetration </w:t>
      </w:r>
      <w:r w:rsidRPr="00C53330">
        <w:rPr>
          <w:szCs w:val="24"/>
        </w:rPr>
        <w:t xml:space="preserve">testing of </w:t>
      </w:r>
      <w:r w:rsidRPr="00C53330" w:rsidR="002E3D6A">
        <w:rPr>
          <w:szCs w:val="24"/>
        </w:rPr>
        <w:t>their website</w:t>
      </w:r>
      <w:r w:rsidRPr="00C53330">
        <w:rPr>
          <w:szCs w:val="24"/>
        </w:rPr>
        <w:t xml:space="preserve">, which serves as </w:t>
      </w:r>
      <w:r w:rsidRPr="00C53330" w:rsidR="00301888">
        <w:rPr>
          <w:szCs w:val="24"/>
        </w:rPr>
        <w:t xml:space="preserve">the primary platform for </w:t>
      </w:r>
      <w:r w:rsidRPr="00C53330" w:rsidR="00C340A4">
        <w:rPr>
          <w:szCs w:val="24"/>
        </w:rPr>
        <w:t xml:space="preserve">patients and </w:t>
      </w:r>
      <w:r w:rsidRPr="4AC4FCC9" w:rsidR="02227AA2">
        <w:rPr>
          <w:szCs w:val="24"/>
        </w:rPr>
        <w:t>clinic</w:t>
      </w:r>
      <w:r w:rsidRPr="4AC4FCC9" w:rsidR="386A430F">
        <w:rPr>
          <w:szCs w:val="24"/>
        </w:rPr>
        <w:t>al</w:t>
      </w:r>
      <w:r w:rsidRPr="00C53330" w:rsidR="00C340A4">
        <w:rPr>
          <w:szCs w:val="24"/>
        </w:rPr>
        <w:t xml:space="preserve"> staff</w:t>
      </w:r>
      <w:r w:rsidRPr="00C53330">
        <w:rPr>
          <w:szCs w:val="24"/>
        </w:rPr>
        <w:t xml:space="preserve">. The objective of the test was to identify any potential vulnerabilities and non-compliance issues that may exist in the public facing </w:t>
      </w:r>
      <w:r w:rsidRPr="00C53330" w:rsidR="00B24DAC">
        <w:rPr>
          <w:szCs w:val="24"/>
        </w:rPr>
        <w:t>s</w:t>
      </w:r>
      <w:r w:rsidR="00B24DAC">
        <w:rPr>
          <w:szCs w:val="24"/>
        </w:rPr>
        <w:t>id</w:t>
      </w:r>
      <w:r w:rsidRPr="00C53330" w:rsidR="00B24DAC">
        <w:rPr>
          <w:szCs w:val="24"/>
        </w:rPr>
        <w:t>e</w:t>
      </w:r>
      <w:r w:rsidRPr="00C53330">
        <w:rPr>
          <w:szCs w:val="24"/>
        </w:rPr>
        <w:t xml:space="preserve"> of the system.</w:t>
      </w:r>
    </w:p>
    <w:p w:rsidRPr="00C53330" w:rsidR="00141EB2" w:rsidP="00141EB2" w:rsidRDefault="003F460C" w14:paraId="0E066E2D" w14:textId="77777777">
      <w:pPr>
        <w:spacing w:before="240"/>
        <w:rPr>
          <w:szCs w:val="24"/>
        </w:rPr>
      </w:pPr>
      <w:r w:rsidRPr="00C53330">
        <w:rPr>
          <w:szCs w:val="24"/>
        </w:rPr>
        <w:t xml:space="preserve">After </w:t>
      </w:r>
      <w:r w:rsidRPr="00C53330" w:rsidR="00141EB2">
        <w:rPr>
          <w:szCs w:val="24"/>
        </w:rPr>
        <w:t>an initial</w:t>
      </w:r>
      <w:r w:rsidRPr="00C53330">
        <w:rPr>
          <w:szCs w:val="24"/>
        </w:rPr>
        <w:t xml:space="preserve"> assessment</w:t>
      </w:r>
      <w:r w:rsidRPr="00C53330" w:rsidR="008D66B8">
        <w:rPr>
          <w:szCs w:val="24"/>
        </w:rPr>
        <w:t xml:space="preserve">, </w:t>
      </w:r>
      <w:r w:rsidRPr="00C53330" w:rsidR="00D262EA">
        <w:rPr>
          <w:szCs w:val="24"/>
        </w:rPr>
        <w:t xml:space="preserve">Hash Gatos </w:t>
      </w:r>
      <w:r w:rsidRPr="00C53330" w:rsidR="008224DA">
        <w:rPr>
          <w:szCs w:val="24"/>
        </w:rPr>
        <w:t xml:space="preserve">was able to compromise </w:t>
      </w:r>
      <w:r w:rsidRPr="00C53330" w:rsidR="00141EB2">
        <w:rPr>
          <w:szCs w:val="24"/>
        </w:rPr>
        <w:t>several</w:t>
      </w:r>
      <w:r w:rsidRPr="00C53330" w:rsidR="008224DA">
        <w:rPr>
          <w:szCs w:val="24"/>
        </w:rPr>
        <w:t xml:space="preserve"> components of </w:t>
      </w:r>
      <w:r w:rsidRPr="00C53330" w:rsidR="00141EB2">
        <w:rPr>
          <w:szCs w:val="24"/>
        </w:rPr>
        <w:t>the</w:t>
      </w:r>
      <w:r w:rsidRPr="00C53330" w:rsidR="008224DA">
        <w:rPr>
          <w:szCs w:val="24"/>
        </w:rPr>
        <w:t xml:space="preserve"> website using various </w:t>
      </w:r>
      <w:r w:rsidRPr="00C53330" w:rsidR="00D40AAA">
        <w:rPr>
          <w:szCs w:val="24"/>
        </w:rPr>
        <w:t>open</w:t>
      </w:r>
      <w:r w:rsidRPr="00C53330" w:rsidR="008618DD">
        <w:rPr>
          <w:szCs w:val="24"/>
        </w:rPr>
        <w:t>-</w:t>
      </w:r>
      <w:r w:rsidRPr="00C53330" w:rsidR="00D40AAA">
        <w:rPr>
          <w:szCs w:val="24"/>
        </w:rPr>
        <w:t>source tools</w:t>
      </w:r>
      <w:r w:rsidRPr="00C53330" w:rsidR="00141EB2">
        <w:rPr>
          <w:szCs w:val="24"/>
        </w:rPr>
        <w:t xml:space="preserve">, leading to </w:t>
      </w:r>
      <w:r w:rsidRPr="00C53330" w:rsidR="00D40AAA">
        <w:rPr>
          <w:szCs w:val="24"/>
        </w:rPr>
        <w:t xml:space="preserve">indications </w:t>
      </w:r>
      <w:r w:rsidRPr="00C53330" w:rsidR="00141EB2">
        <w:rPr>
          <w:szCs w:val="24"/>
        </w:rPr>
        <w:t>of</w:t>
      </w:r>
      <w:r w:rsidRPr="00C53330" w:rsidR="00D40AAA">
        <w:rPr>
          <w:szCs w:val="24"/>
        </w:rPr>
        <w:t xml:space="preserve"> security concerns </w:t>
      </w:r>
      <w:r w:rsidRPr="00C53330" w:rsidR="00141EB2">
        <w:rPr>
          <w:szCs w:val="24"/>
        </w:rPr>
        <w:t xml:space="preserve">and potential non-compliance with </w:t>
      </w:r>
      <w:r w:rsidR="009E2AEA">
        <w:rPr>
          <w:szCs w:val="24"/>
        </w:rPr>
        <w:t>HIPAA</w:t>
      </w:r>
      <w:r w:rsidRPr="00C53330" w:rsidR="009E2AEA">
        <w:rPr>
          <w:szCs w:val="24"/>
        </w:rPr>
        <w:t xml:space="preserve"> regulations.</w:t>
      </w:r>
      <w:r w:rsidRPr="00C53330" w:rsidR="00141EB2">
        <w:rPr>
          <w:szCs w:val="24"/>
        </w:rPr>
        <w:t xml:space="preserve"> The</w:t>
      </w:r>
      <w:r w:rsidRPr="00C53330" w:rsidR="004C127F">
        <w:rPr>
          <w:szCs w:val="24"/>
        </w:rPr>
        <w:t xml:space="preserve"> team was able to identify multiple attack vectors</w:t>
      </w:r>
      <w:r w:rsidRPr="00C53330" w:rsidR="00141EB2">
        <w:rPr>
          <w:szCs w:val="24"/>
        </w:rPr>
        <w:t xml:space="preserve"> and </w:t>
      </w:r>
      <w:r w:rsidRPr="00C53330" w:rsidR="004C127F">
        <w:rPr>
          <w:szCs w:val="24"/>
        </w:rPr>
        <w:t xml:space="preserve">gain </w:t>
      </w:r>
      <w:r w:rsidRPr="00C53330" w:rsidR="00837D49">
        <w:rPr>
          <w:szCs w:val="24"/>
        </w:rPr>
        <w:t xml:space="preserve">unrestricted </w:t>
      </w:r>
      <w:r w:rsidRPr="00C53330" w:rsidR="00643BC1">
        <w:rPr>
          <w:szCs w:val="24"/>
        </w:rPr>
        <w:t xml:space="preserve">root access, which </w:t>
      </w:r>
      <w:r w:rsidRPr="00C53330" w:rsidR="00141EB2">
        <w:rPr>
          <w:szCs w:val="24"/>
        </w:rPr>
        <w:t xml:space="preserve">could allow an external </w:t>
      </w:r>
      <w:r w:rsidRPr="00C53330" w:rsidR="003E58DB">
        <w:rPr>
          <w:szCs w:val="24"/>
        </w:rPr>
        <w:t xml:space="preserve">threat actor to deface, steal, or </w:t>
      </w:r>
      <w:r w:rsidRPr="00C53330" w:rsidR="003728A3">
        <w:rPr>
          <w:szCs w:val="24"/>
        </w:rPr>
        <w:t xml:space="preserve">deny access </w:t>
      </w:r>
      <w:r w:rsidRPr="00C53330" w:rsidR="00141EB2">
        <w:rPr>
          <w:szCs w:val="24"/>
        </w:rPr>
        <w:t xml:space="preserve">to the </w:t>
      </w:r>
      <w:r w:rsidRPr="00C53330" w:rsidR="00197448">
        <w:rPr>
          <w:szCs w:val="24"/>
        </w:rPr>
        <w:t>website</w:t>
      </w:r>
      <w:r w:rsidRPr="00C53330" w:rsidR="00141EB2">
        <w:rPr>
          <w:szCs w:val="24"/>
        </w:rPr>
        <w:t>.</w:t>
      </w:r>
    </w:p>
    <w:p w:rsidRPr="00C53330" w:rsidR="00907CC4" w:rsidP="00141EB2" w:rsidRDefault="00141EB2" w14:paraId="27BD685A" w14:textId="77777777">
      <w:pPr>
        <w:spacing w:before="240"/>
        <w:rPr>
          <w:szCs w:val="24"/>
        </w:rPr>
      </w:pPr>
      <w:r w:rsidRPr="00C53330">
        <w:rPr>
          <w:szCs w:val="24"/>
        </w:rPr>
        <w:t>In response to Pomona Wellness Network's request for a special emphasis on role-based access, our team engaged in intensive testing of privilege escalation, server misconfigurations, and the potential for confidential information leakage. Based on our findings, Hash Gatos has concluded that Pomona Wellness Network's website is not compliant with industry-standard security practices</w:t>
      </w:r>
      <w:r w:rsidRPr="00C53330" w:rsidR="008618DD">
        <w:rPr>
          <w:szCs w:val="24"/>
        </w:rPr>
        <w:t>,</w:t>
      </w:r>
      <w:r w:rsidRPr="00C53330">
        <w:rPr>
          <w:szCs w:val="24"/>
        </w:rPr>
        <w:t xml:space="preserve"> and </w:t>
      </w:r>
      <w:r w:rsidRPr="00C53330" w:rsidR="00907CC4">
        <w:rPr>
          <w:szCs w:val="24"/>
        </w:rPr>
        <w:t xml:space="preserve">we recommend immediate remediation in the interest of confidentiality and </w:t>
      </w:r>
      <w:r w:rsidRPr="00C53330" w:rsidR="009E2AEA">
        <w:rPr>
          <w:szCs w:val="24"/>
        </w:rPr>
        <w:t>HIP</w:t>
      </w:r>
      <w:r w:rsidR="009E2AEA">
        <w:rPr>
          <w:szCs w:val="24"/>
        </w:rPr>
        <w:t>A</w:t>
      </w:r>
      <w:r w:rsidRPr="00C53330" w:rsidR="009E2AEA">
        <w:rPr>
          <w:szCs w:val="24"/>
        </w:rPr>
        <w:t xml:space="preserve">A compliance. </w:t>
      </w:r>
      <w:r w:rsidR="009E2AEA">
        <w:rPr>
          <w:szCs w:val="24"/>
        </w:rPr>
        <w:t>This will protect Pomona Wellness Network from multiple liabilities including potential legal risks, fines, lawsuits, and potential reputational damage in the event of a cyber threat compromising patient data.</w:t>
      </w:r>
      <w:r w:rsidR="00907CC4">
        <w:rPr>
          <w:szCs w:val="24"/>
        </w:rPr>
        <w:t xml:space="preserve"> </w:t>
      </w:r>
    </w:p>
    <w:p w:rsidRPr="00C53330" w:rsidR="00F92483" w:rsidP="2CCCB63F" w:rsidRDefault="00907CC4" w14:paraId="686D8AC3" w14:textId="2858FA6C">
      <w:pPr>
        <w:spacing w:before="240"/>
        <w:rPr>
          <w:szCs w:val="24"/>
        </w:rPr>
      </w:pPr>
      <w:r w:rsidRPr="00C53330">
        <w:rPr>
          <w:szCs w:val="24"/>
        </w:rPr>
        <w:t>Attached</w:t>
      </w:r>
      <w:r w:rsidRPr="00C53330" w:rsidR="00141EB2">
        <w:rPr>
          <w:szCs w:val="24"/>
        </w:rPr>
        <w:t xml:space="preserve">, our security researchers have provided detailed recommendations, including the implementation of thorough and regular penetration testing engagements to detect and address </w:t>
      </w:r>
      <w:r w:rsidRPr="00C53330">
        <w:rPr>
          <w:szCs w:val="24"/>
        </w:rPr>
        <w:t xml:space="preserve">all found vulnerabilities. </w:t>
      </w:r>
      <w:r w:rsidRPr="00C53330" w:rsidR="00141EB2">
        <w:rPr>
          <w:szCs w:val="24"/>
        </w:rPr>
        <w:t>Our legal team has also provided compliance recommendations</w:t>
      </w:r>
      <w:r w:rsidRPr="00C53330">
        <w:rPr>
          <w:szCs w:val="24"/>
        </w:rPr>
        <w:t xml:space="preserve"> </w:t>
      </w:r>
      <w:r w:rsidRPr="00C53330" w:rsidR="00EE52E1">
        <w:rPr>
          <w:szCs w:val="24"/>
        </w:rPr>
        <w:t xml:space="preserve">based </w:t>
      </w:r>
      <w:r w:rsidRPr="00C53330">
        <w:rPr>
          <w:szCs w:val="24"/>
        </w:rPr>
        <w:t>on HIP</w:t>
      </w:r>
      <w:r w:rsidRPr="00C53330" w:rsidR="00C619CD">
        <w:rPr>
          <w:szCs w:val="24"/>
        </w:rPr>
        <w:t>AA and CCPA</w:t>
      </w:r>
      <w:r w:rsidRPr="00C53330" w:rsidR="00141EB2">
        <w:rPr>
          <w:szCs w:val="24"/>
        </w:rPr>
        <w:t xml:space="preserve">. It is our primary recommendation that Pomona Wellness Network implements these measures to ensure the security of their systems and </w:t>
      </w:r>
      <w:r w:rsidRPr="00C53330" w:rsidR="007144E6">
        <w:rPr>
          <w:szCs w:val="24"/>
        </w:rPr>
        <w:t xml:space="preserve">prevent threat actors from violating the confidentiality, integrity and availability of </w:t>
      </w:r>
      <w:r w:rsidRPr="00C53330" w:rsidR="0012346A">
        <w:rPr>
          <w:szCs w:val="24"/>
        </w:rPr>
        <w:t>Pomona Wellness Network’s website.</w:t>
      </w:r>
    </w:p>
    <w:p w:rsidR="00F92483" w:rsidP="00DB4614" w:rsidRDefault="00E64CE0" w14:paraId="51A53B8F" w14:textId="308CDBDA">
      <w:r>
        <w:br w:type="page"/>
      </w:r>
    </w:p>
    <w:p w:rsidRPr="00B33163" w:rsidR="00B33163" w:rsidP="00C2305D" w:rsidRDefault="00863011" w14:paraId="3E32E43F" w14:textId="52AD95B3">
      <w:pPr>
        <w:pStyle w:val="Heading1"/>
      </w:pPr>
      <w:bookmarkStart w:name="_Toc132145078" w:id="30"/>
      <w:r>
        <w:lastRenderedPageBreak/>
        <w:t>Strategic Recommendations</w:t>
      </w:r>
      <w:bookmarkEnd w:id="30"/>
      <w:r>
        <w:t xml:space="preserve"> </w:t>
      </w:r>
    </w:p>
    <w:p w:rsidRPr="00C53330" w:rsidR="00260086" w:rsidP="00AD6C85" w:rsidRDefault="00260086" w14:paraId="4231F4D2" w14:textId="317FF235">
      <w:pPr>
        <w:rPr>
          <w:szCs w:val="24"/>
        </w:rPr>
      </w:pPr>
      <w:r w:rsidRPr="00C53330">
        <w:rPr>
          <w:szCs w:val="24"/>
        </w:rPr>
        <w:t>Mission and Objectives</w:t>
      </w:r>
      <w:r w:rsidRPr="00C53330" w:rsidR="00AF45FE">
        <w:rPr>
          <w:szCs w:val="24"/>
        </w:rPr>
        <w:t>:</w:t>
      </w:r>
      <w:r w:rsidRPr="00C53330" w:rsidR="00AF45FE">
        <w:rPr>
          <w:szCs w:val="24"/>
        </w:rPr>
        <w:br/>
      </w:r>
      <w:r w:rsidRPr="00C53330" w:rsidR="004853E4">
        <w:rPr>
          <w:szCs w:val="24"/>
        </w:rPr>
        <w:t>As a</w:t>
      </w:r>
      <w:r w:rsidRPr="00C53330" w:rsidR="006E61DD">
        <w:rPr>
          <w:szCs w:val="24"/>
        </w:rPr>
        <w:t xml:space="preserve"> medical group</w:t>
      </w:r>
      <w:r w:rsidRPr="00C53330" w:rsidR="004853E4">
        <w:rPr>
          <w:szCs w:val="24"/>
        </w:rPr>
        <w:t xml:space="preserve"> within the healthcare sector, Pomona Wellness </w:t>
      </w:r>
      <w:r w:rsidRPr="00C53330" w:rsidR="00CF3CE8">
        <w:rPr>
          <w:szCs w:val="24"/>
        </w:rPr>
        <w:t xml:space="preserve">Network </w:t>
      </w:r>
      <w:r w:rsidRPr="00C53330" w:rsidR="00822C8D">
        <w:rPr>
          <w:szCs w:val="24"/>
        </w:rPr>
        <w:t>must provide proper</w:t>
      </w:r>
      <w:r w:rsidRPr="00C53330" w:rsidR="00CF3CE8">
        <w:rPr>
          <w:szCs w:val="24"/>
        </w:rPr>
        <w:t xml:space="preserve"> </w:t>
      </w:r>
      <w:r w:rsidRPr="00C53330" w:rsidR="001A5CCC">
        <w:rPr>
          <w:szCs w:val="24"/>
        </w:rPr>
        <w:t xml:space="preserve">safeguards </w:t>
      </w:r>
      <w:r w:rsidRPr="00C53330" w:rsidR="00B70F79">
        <w:rPr>
          <w:szCs w:val="24"/>
        </w:rPr>
        <w:t>for personally identifiable information and patient data</w:t>
      </w:r>
      <w:r w:rsidR="00E67144">
        <w:rPr>
          <w:szCs w:val="24"/>
        </w:rPr>
        <w:t>.</w:t>
      </w:r>
      <w:r w:rsidRPr="00C53330" w:rsidR="00B70F79">
        <w:rPr>
          <w:szCs w:val="24"/>
        </w:rPr>
        <w:t xml:space="preserve"> </w:t>
      </w:r>
      <w:r w:rsidR="00C82AE8">
        <w:rPr>
          <w:szCs w:val="24"/>
        </w:rPr>
        <w:t xml:space="preserve">This also </w:t>
      </w:r>
      <w:r w:rsidR="00520C89">
        <w:rPr>
          <w:szCs w:val="24"/>
        </w:rPr>
        <w:t>prevents</w:t>
      </w:r>
      <w:r w:rsidR="00C82AE8">
        <w:rPr>
          <w:szCs w:val="24"/>
        </w:rPr>
        <w:t xml:space="preserve"> Pomona Wellness Network from incurring any potential financial or legal risks </w:t>
      </w:r>
      <w:r w:rsidR="00640292">
        <w:rPr>
          <w:szCs w:val="24"/>
        </w:rPr>
        <w:t xml:space="preserve">posed due to improper holding of patient data. </w:t>
      </w:r>
    </w:p>
    <w:p w:rsidRPr="00C53330" w:rsidR="004A57F4" w:rsidP="00AD6C85" w:rsidRDefault="004A57F4" w14:paraId="07FF013C" w14:textId="166BD645">
      <w:pPr>
        <w:rPr>
          <w:szCs w:val="24"/>
        </w:rPr>
      </w:pPr>
      <w:r w:rsidRPr="00C53330">
        <w:rPr>
          <w:szCs w:val="24"/>
        </w:rPr>
        <w:t xml:space="preserve">Short-term Strategies: </w:t>
      </w:r>
    </w:p>
    <w:p w:rsidRPr="00C53330" w:rsidR="004A57F4" w:rsidP="004A57F4" w:rsidRDefault="004A57F4" w14:paraId="47A9186B" w14:textId="401BE6F7">
      <w:pPr>
        <w:pStyle w:val="ListParagraph"/>
        <w:numPr>
          <w:ilvl w:val="0"/>
          <w:numId w:val="23"/>
        </w:numPr>
        <w:rPr>
          <w:szCs w:val="24"/>
        </w:rPr>
      </w:pPr>
      <w:r w:rsidRPr="00C53330">
        <w:rPr>
          <w:szCs w:val="24"/>
        </w:rPr>
        <w:t>Migrate to HTTPS protocol: This will encrypt all data transmitted between the web server and client's browser, providing an additional layer of security and protection against data interception or theft.</w:t>
      </w:r>
      <w:r w:rsidR="00DD6CE8">
        <w:rPr>
          <w:szCs w:val="24"/>
        </w:rPr>
        <w:t xml:space="preserve"> </w:t>
      </w:r>
    </w:p>
    <w:p w:rsidRPr="00C53330" w:rsidR="004A57F4" w:rsidP="004A57F4" w:rsidRDefault="004A57F4" w14:paraId="43B906BE" w14:textId="5B581781">
      <w:pPr>
        <w:pStyle w:val="ListParagraph"/>
        <w:numPr>
          <w:ilvl w:val="0"/>
          <w:numId w:val="23"/>
        </w:numPr>
        <w:rPr>
          <w:szCs w:val="24"/>
        </w:rPr>
      </w:pPr>
      <w:r w:rsidRPr="00C53330">
        <w:rPr>
          <w:szCs w:val="24"/>
        </w:rPr>
        <w:t>Implement stronger password policies: Passwords should be complex, unique, and regularly changed. Pomona Wellness Network should enforce password policies that require employees and users to use strong passwords, avoid password reuse across different accounts, and change their passwords frequently</w:t>
      </w:r>
      <w:r w:rsidRPr="00C53330" w:rsidR="003A238A">
        <w:rPr>
          <w:szCs w:val="24"/>
        </w:rPr>
        <w:t>.</w:t>
      </w:r>
      <w:r w:rsidR="00A61BD6">
        <w:rPr>
          <w:szCs w:val="24"/>
        </w:rPr>
        <w:t xml:space="preserve"> </w:t>
      </w:r>
    </w:p>
    <w:p w:rsidRPr="00C53330" w:rsidR="004A57F4" w:rsidP="004A57F4" w:rsidRDefault="004A57F4" w14:paraId="5A5B581A" w14:textId="702D11D1">
      <w:pPr>
        <w:pStyle w:val="ListParagraph"/>
        <w:numPr>
          <w:ilvl w:val="0"/>
          <w:numId w:val="23"/>
        </w:numPr>
      </w:pPr>
      <w:r>
        <w:t>Update SSH protocols: Pomona Wellness Network should update their SSH protocols to the latest versions, ensuring that they use strong encryption algorithms and secure authentication methods. This will help to prevent unauthorized access to their systems and sensitive data.</w:t>
      </w:r>
      <w:r w:rsidR="00E208A3">
        <w:t xml:space="preserve"> Multiple scans on </w:t>
      </w:r>
      <w:r w:rsidR="0FDE7824">
        <w:t>Nmap</w:t>
      </w:r>
      <w:r w:rsidR="00F35A67">
        <w:t xml:space="preserve"> concluded that the SSH protocols within </w:t>
      </w:r>
      <w:r w:rsidR="00F64CFF">
        <w:t>Pomona Wellness Network’s website were not sufficient</w:t>
      </w:r>
      <w:r w:rsidR="001C5FC5">
        <w:t xml:space="preserve"> and may allow for </w:t>
      </w:r>
      <w:r w:rsidR="00C05F36">
        <w:t>impersonation attacks by leveraging SSH login access</w:t>
      </w:r>
      <w:r w:rsidR="00587AE1">
        <w:t xml:space="preserve">. </w:t>
      </w:r>
    </w:p>
    <w:p w:rsidRPr="00C53330" w:rsidR="004A57F4" w:rsidP="004A57F4" w:rsidRDefault="004A57F4" w14:paraId="7A8FAB24" w14:textId="503C60DB">
      <w:pPr>
        <w:pStyle w:val="ListParagraph"/>
        <w:numPr>
          <w:ilvl w:val="0"/>
          <w:numId w:val="23"/>
        </w:numPr>
      </w:pPr>
      <w:r>
        <w:t xml:space="preserve">Move away from storing passwords </w:t>
      </w:r>
      <w:r w:rsidR="00743C7E">
        <w:t>in</w:t>
      </w:r>
      <w:r>
        <w:t xml:space="preserve"> MD5: MD5 is an outdated hashing algorithm that is no longer considered secure. Pomona Wellness Network should move away from using MD5 to store passwords and implement more secure hashing algorithms such as bcrypt or scrypt.</w:t>
      </w:r>
      <w:r w:rsidR="0081165A">
        <w:t xml:space="preserve"> </w:t>
      </w:r>
      <w:r w:rsidR="726EDBAF">
        <w:t>Through the u</w:t>
      </w:r>
      <w:r w:rsidR="533FA2FD">
        <w:t>se of sqlmap</w:t>
      </w:r>
      <w:r w:rsidR="76A2DAF3">
        <w:t xml:space="preserve">, Hash </w:t>
      </w:r>
      <w:r w:rsidR="2357955C">
        <w:t>Gatos was able to</w:t>
      </w:r>
      <w:r w:rsidR="1131DA48">
        <w:t xml:space="preserve"> crack</w:t>
      </w:r>
      <w:r w:rsidR="7D808774">
        <w:t xml:space="preserve"> </w:t>
      </w:r>
      <w:r w:rsidR="20106FBB">
        <w:t xml:space="preserve">stored </w:t>
      </w:r>
      <w:r w:rsidR="79E926D6">
        <w:t>MD</w:t>
      </w:r>
      <w:r w:rsidR="741475B3">
        <w:t>5</w:t>
      </w:r>
      <w:r w:rsidR="1B2C80EA">
        <w:t xml:space="preserve"> password</w:t>
      </w:r>
      <w:r w:rsidR="5A6F69EC">
        <w:t>s.</w:t>
      </w:r>
    </w:p>
    <w:p w:rsidRPr="00C53330" w:rsidR="004C31D3" w:rsidP="004A57F4" w:rsidRDefault="00C93D37" w14:paraId="11E347E7" w14:textId="364A53E3">
      <w:pPr>
        <w:pStyle w:val="ListParagraph"/>
        <w:numPr>
          <w:ilvl w:val="0"/>
          <w:numId w:val="23"/>
        </w:numPr>
        <w:rPr>
          <w:szCs w:val="24"/>
        </w:rPr>
      </w:pPr>
      <w:r>
        <w:rPr>
          <w:szCs w:val="24"/>
        </w:rPr>
        <w:t xml:space="preserve">Implement a Content Security Policy header: </w:t>
      </w:r>
      <w:r w:rsidR="001E5CFA">
        <w:rPr>
          <w:szCs w:val="24"/>
        </w:rPr>
        <w:t xml:space="preserve">The remote web server on the target machine does not set a response header in all content responses. This exposes the website to potential click-acking attacks wherein an attacker can lure users to another page to </w:t>
      </w:r>
      <w:r w:rsidR="005C515D">
        <w:rPr>
          <w:szCs w:val="24"/>
        </w:rPr>
        <w:t>perform fraudulent transactions</w:t>
      </w:r>
      <w:r w:rsidR="005C4968">
        <w:rPr>
          <w:szCs w:val="24"/>
        </w:rPr>
        <w:t xml:space="preserve">. </w:t>
      </w:r>
    </w:p>
    <w:p w:rsidR="003515D3" w:rsidP="004A57F4" w:rsidRDefault="004A57F4" w14:paraId="372C0C32" w14:textId="637E5063">
      <w:pPr>
        <w:pStyle w:val="ListParagraph"/>
        <w:numPr>
          <w:ilvl w:val="0"/>
          <w:numId w:val="23"/>
        </w:numPr>
        <w:rPr>
          <w:szCs w:val="24"/>
        </w:rPr>
      </w:pPr>
      <w:r w:rsidRPr="00C53330">
        <w:rPr>
          <w:szCs w:val="24"/>
        </w:rPr>
        <w:t>Update to the latest software updates and patches: Pomona Wellness Network should ensure that all software applications and systems are updated to the latest versions and patches. This will help to address known vulnerabilities and protect against potential attacks.</w:t>
      </w:r>
    </w:p>
    <w:p w:rsidRPr="005C4968" w:rsidR="007C2E72" w:rsidP="005C4968" w:rsidRDefault="007C2E72" w14:paraId="65D47140" w14:textId="77777777">
      <w:pPr>
        <w:ind w:left="360"/>
        <w:rPr>
          <w:szCs w:val="24"/>
        </w:rPr>
      </w:pPr>
    </w:p>
    <w:p w:rsidRPr="00C53330" w:rsidR="00AD6C85" w:rsidP="00AD6C85" w:rsidRDefault="00AD6C85" w14:paraId="3C5BA1F5" w14:textId="0603636D">
      <w:pPr>
        <w:rPr>
          <w:szCs w:val="24"/>
        </w:rPr>
      </w:pPr>
      <w:r w:rsidRPr="00C53330">
        <w:rPr>
          <w:szCs w:val="24"/>
        </w:rPr>
        <w:lastRenderedPageBreak/>
        <w:t>Long-term Strategies</w:t>
      </w:r>
      <w:r w:rsidRPr="00C53330" w:rsidR="00E64CE0">
        <w:rPr>
          <w:szCs w:val="24"/>
        </w:rPr>
        <w:t>:</w:t>
      </w:r>
    </w:p>
    <w:p w:rsidRPr="00D0348A" w:rsidR="00D0348A" w:rsidP="00D0348A" w:rsidRDefault="00C34D0E" w14:paraId="470609C8" w14:textId="381733A7">
      <w:pPr>
        <w:pStyle w:val="ListParagraph"/>
        <w:numPr>
          <w:ilvl w:val="0"/>
          <w:numId w:val="26"/>
        </w:numPr>
        <w:rPr>
          <w:szCs w:val="24"/>
        </w:rPr>
      </w:pPr>
      <w:r w:rsidRPr="00C53330">
        <w:rPr>
          <w:szCs w:val="24"/>
        </w:rPr>
        <w:t xml:space="preserve">Hash Gatos </w:t>
      </w:r>
      <w:r w:rsidRPr="00C53330" w:rsidR="006E131C">
        <w:rPr>
          <w:szCs w:val="24"/>
        </w:rPr>
        <w:t>recommends</w:t>
      </w:r>
      <w:r w:rsidRPr="00C53330" w:rsidR="00506E36">
        <w:rPr>
          <w:szCs w:val="24"/>
        </w:rPr>
        <w:t xml:space="preserve"> for Pomona Wellness Network to</w:t>
      </w:r>
      <w:r w:rsidRPr="00C53330" w:rsidR="00614240">
        <w:rPr>
          <w:szCs w:val="24"/>
        </w:rPr>
        <w:t xml:space="preserve"> follow NIST 800-53</w:t>
      </w:r>
      <w:r w:rsidRPr="00C53330" w:rsidR="002C6FF4">
        <w:rPr>
          <w:szCs w:val="24"/>
        </w:rPr>
        <w:t xml:space="preserve"> as a comprehensive framework for best practices. </w:t>
      </w:r>
      <w:r w:rsidR="00262908">
        <w:rPr>
          <w:szCs w:val="24"/>
        </w:rPr>
        <w:t>This recommendation comes from the relative flexibility and customization of this framework to meet the needs of</w:t>
      </w:r>
      <w:r w:rsidR="00D06498">
        <w:rPr>
          <w:szCs w:val="24"/>
        </w:rPr>
        <w:t xml:space="preserve"> healthcare organizations. It is designed to complement existing regulations such as HIPAA and </w:t>
      </w:r>
      <w:r w:rsidR="00FE754D">
        <w:rPr>
          <w:szCs w:val="24"/>
        </w:rPr>
        <w:t>can help healthcare organizations</w:t>
      </w:r>
      <w:r w:rsidR="00F03433">
        <w:rPr>
          <w:szCs w:val="24"/>
        </w:rPr>
        <w:t xml:space="preserve"> identify privacy risks beyond regulatory compliance. Through</w:t>
      </w:r>
      <w:r w:rsidRPr="00C53330" w:rsidR="007211EE">
        <w:rPr>
          <w:szCs w:val="24"/>
        </w:rPr>
        <w:t xml:space="preserve"> the </w:t>
      </w:r>
      <w:r w:rsidR="00F03433">
        <w:rPr>
          <w:szCs w:val="24"/>
        </w:rPr>
        <w:t>usage</w:t>
      </w:r>
      <w:r w:rsidRPr="00C53330" w:rsidR="007211EE">
        <w:rPr>
          <w:szCs w:val="24"/>
        </w:rPr>
        <w:t xml:space="preserve"> of</w:t>
      </w:r>
      <w:r w:rsidRPr="00C53330" w:rsidR="00551EDD">
        <w:rPr>
          <w:szCs w:val="24"/>
        </w:rPr>
        <w:t xml:space="preserve"> </w:t>
      </w:r>
      <w:r w:rsidR="00F03433">
        <w:rPr>
          <w:szCs w:val="24"/>
        </w:rPr>
        <w:t>this</w:t>
      </w:r>
      <w:r w:rsidRPr="00C53330" w:rsidR="00551EDD">
        <w:rPr>
          <w:szCs w:val="24"/>
        </w:rPr>
        <w:t xml:space="preserve"> framework</w:t>
      </w:r>
      <w:r w:rsidR="00F03433">
        <w:rPr>
          <w:szCs w:val="24"/>
        </w:rPr>
        <w:t>,</w:t>
      </w:r>
      <w:r w:rsidRPr="00C53330" w:rsidR="00551EDD">
        <w:rPr>
          <w:szCs w:val="24"/>
        </w:rPr>
        <w:t xml:space="preserve"> </w:t>
      </w:r>
      <w:r w:rsidRPr="00C53330" w:rsidR="0017352D">
        <w:rPr>
          <w:szCs w:val="24"/>
        </w:rPr>
        <w:t>Pomona Wellness Network should also establish a risk management program to identify, assess, and manage potential risks to their systems and data</w:t>
      </w:r>
      <w:r w:rsidR="00F03433">
        <w:rPr>
          <w:szCs w:val="24"/>
        </w:rPr>
        <w:t xml:space="preserve"> as part of their long</w:t>
      </w:r>
      <w:r w:rsidR="00CB49C7">
        <w:rPr>
          <w:szCs w:val="24"/>
        </w:rPr>
        <w:t>-</w:t>
      </w:r>
      <w:r w:rsidR="00F03433">
        <w:rPr>
          <w:szCs w:val="24"/>
        </w:rPr>
        <w:t xml:space="preserve">term strategy to prevent future threats. </w:t>
      </w:r>
    </w:p>
    <w:p w:rsidRPr="00C53330" w:rsidR="00935FE3" w:rsidP="00D0348A" w:rsidRDefault="008671C8" w14:paraId="4D171DA6" w14:textId="53D9C7D5">
      <w:pPr>
        <w:pStyle w:val="ListParagraph"/>
        <w:numPr>
          <w:ilvl w:val="0"/>
          <w:numId w:val="26"/>
        </w:numPr>
        <w:rPr>
          <w:szCs w:val="24"/>
        </w:rPr>
      </w:pPr>
      <w:r>
        <w:rPr>
          <w:szCs w:val="24"/>
        </w:rPr>
        <w:t>Our security researcher</w:t>
      </w:r>
      <w:r w:rsidRPr="00D0348A" w:rsidR="0017352D">
        <w:rPr>
          <w:szCs w:val="24"/>
        </w:rPr>
        <w:t>s</w:t>
      </w:r>
      <w:r w:rsidRPr="00C53330" w:rsidR="0017352D">
        <w:rPr>
          <w:szCs w:val="24"/>
        </w:rPr>
        <w:t xml:space="preserve"> </w:t>
      </w:r>
      <w:r w:rsidRPr="00D0348A" w:rsidR="00A82340">
        <w:rPr>
          <w:szCs w:val="24"/>
        </w:rPr>
        <w:t>encourage</w:t>
      </w:r>
      <w:r w:rsidRPr="00C53330" w:rsidR="0017352D">
        <w:rPr>
          <w:szCs w:val="24"/>
        </w:rPr>
        <w:t xml:space="preserve"> the usage of cybersecurity awareness </w:t>
      </w:r>
      <w:r w:rsidRPr="00C53330" w:rsidR="008B5253">
        <w:rPr>
          <w:szCs w:val="24"/>
        </w:rPr>
        <w:t>training</w:t>
      </w:r>
      <w:r w:rsidRPr="00C53330" w:rsidR="0017352D">
        <w:rPr>
          <w:szCs w:val="24"/>
        </w:rPr>
        <w:t xml:space="preserve"> in order to further protect their sensitive patient data</w:t>
      </w:r>
      <w:r w:rsidRPr="00C53330" w:rsidR="00836DD0">
        <w:rPr>
          <w:szCs w:val="24"/>
        </w:rPr>
        <w:t xml:space="preserve">. </w:t>
      </w:r>
      <w:r w:rsidRPr="00C53330" w:rsidR="00896B84">
        <w:rPr>
          <w:szCs w:val="24"/>
        </w:rPr>
        <w:t xml:space="preserve">By implementing these measures, Pomona Wellness Network </w:t>
      </w:r>
      <w:r w:rsidRPr="00C53330" w:rsidR="001E01C2">
        <w:rPr>
          <w:szCs w:val="24"/>
        </w:rPr>
        <w:t>will be much more prepared to</w:t>
      </w:r>
      <w:r w:rsidRPr="00C53330" w:rsidR="009E74A9">
        <w:rPr>
          <w:szCs w:val="24"/>
        </w:rPr>
        <w:t xml:space="preserve"> identify and respond to threats, alongside demonstrating </w:t>
      </w:r>
      <w:r w:rsidR="009E74A9">
        <w:rPr>
          <w:szCs w:val="24"/>
        </w:rPr>
        <w:t xml:space="preserve">their commitment to </w:t>
      </w:r>
      <w:r w:rsidR="009A5EE3">
        <w:rPr>
          <w:szCs w:val="24"/>
        </w:rPr>
        <w:t>ensure compliance</w:t>
      </w:r>
      <w:r w:rsidRPr="00C53330" w:rsidR="009E74A9">
        <w:rPr>
          <w:szCs w:val="24"/>
        </w:rPr>
        <w:t xml:space="preserve"> for their stakeholders. </w:t>
      </w:r>
      <w:r w:rsidR="00BE69AC">
        <w:rPr>
          <w:szCs w:val="24"/>
        </w:rPr>
        <w:t xml:space="preserve">This in turn protects Pomona Wellness Network from potential </w:t>
      </w:r>
      <w:r w:rsidR="00DA6E21">
        <w:rPr>
          <w:szCs w:val="24"/>
        </w:rPr>
        <w:t>data leakage</w:t>
      </w:r>
      <w:r w:rsidR="00F03433">
        <w:rPr>
          <w:szCs w:val="24"/>
        </w:rPr>
        <w:t xml:space="preserve"> due to human error, and </w:t>
      </w:r>
      <w:r w:rsidR="00DD0EE6">
        <w:rPr>
          <w:szCs w:val="24"/>
        </w:rPr>
        <w:t xml:space="preserve">ensures they are knowledgeable about the best cybersecurity practices available. </w:t>
      </w:r>
    </w:p>
    <w:p w:rsidRPr="00D0348A" w:rsidR="00D0348A" w:rsidP="00D0348A" w:rsidRDefault="008671C8" w14:paraId="15584AA1" w14:textId="3F8CB0F4">
      <w:pPr>
        <w:pStyle w:val="ListParagraph"/>
        <w:numPr>
          <w:ilvl w:val="0"/>
          <w:numId w:val="26"/>
        </w:numPr>
        <w:rPr>
          <w:szCs w:val="24"/>
        </w:rPr>
      </w:pPr>
      <w:r>
        <w:rPr>
          <w:szCs w:val="24"/>
        </w:rPr>
        <w:t xml:space="preserve">Multi-factor authentication as an additional </w:t>
      </w:r>
      <w:r w:rsidR="001F6CAE">
        <w:rPr>
          <w:szCs w:val="24"/>
        </w:rPr>
        <w:t xml:space="preserve">layer of security would </w:t>
      </w:r>
      <w:r w:rsidR="00053BB8">
        <w:rPr>
          <w:szCs w:val="24"/>
        </w:rPr>
        <w:t>reduce the risk of potential unauthorized access into</w:t>
      </w:r>
      <w:r w:rsidR="00365AB6">
        <w:rPr>
          <w:szCs w:val="24"/>
        </w:rPr>
        <w:t xml:space="preserve"> Pomona Wellness </w:t>
      </w:r>
      <w:r w:rsidR="00053BB8">
        <w:rPr>
          <w:szCs w:val="24"/>
        </w:rPr>
        <w:t xml:space="preserve">Network’s </w:t>
      </w:r>
      <w:r w:rsidR="00CB49C7">
        <w:rPr>
          <w:szCs w:val="24"/>
        </w:rPr>
        <w:t>data.</w:t>
      </w:r>
      <w:r w:rsidR="00365AB6">
        <w:rPr>
          <w:szCs w:val="24"/>
        </w:rPr>
        <w:t xml:space="preserve"> The us</w:t>
      </w:r>
      <w:r w:rsidR="00AF3156">
        <w:rPr>
          <w:szCs w:val="24"/>
        </w:rPr>
        <w:t>age of multi-factor authenticat</w:t>
      </w:r>
      <w:r w:rsidR="001D79EE">
        <w:rPr>
          <w:szCs w:val="24"/>
        </w:rPr>
        <w:t>ion ensures that even if an attacker were to compromise a user’s password – they would still require the user’s phone or token to gain access to the system. This deterrent method works to greatly reduce the risk of unauthorized access even in the event of a data breach.</w:t>
      </w:r>
    </w:p>
    <w:p w:rsidRPr="00D0348A" w:rsidR="00516ABF" w:rsidP="00D0348A" w:rsidRDefault="001D79EE" w14:paraId="1B56B17E" w14:textId="54AA23DD">
      <w:pPr>
        <w:pStyle w:val="ListParagraph"/>
        <w:numPr>
          <w:ilvl w:val="0"/>
          <w:numId w:val="26"/>
        </w:numPr>
        <w:rPr>
          <w:szCs w:val="24"/>
        </w:rPr>
      </w:pPr>
      <w:r>
        <w:rPr>
          <w:szCs w:val="24"/>
        </w:rPr>
        <w:t xml:space="preserve">Hash Gatos heavily recommends in the </w:t>
      </w:r>
      <w:r w:rsidR="001854F4">
        <w:rPr>
          <w:szCs w:val="24"/>
        </w:rPr>
        <w:t>investment of</w:t>
      </w:r>
      <w:r w:rsidR="001C5963">
        <w:rPr>
          <w:szCs w:val="24"/>
        </w:rPr>
        <w:t xml:space="preserve"> route security hygiene, which includes but is not limited to regular penetration tests, security audits and </w:t>
      </w:r>
      <w:r w:rsidR="00516ABF">
        <w:rPr>
          <w:szCs w:val="24"/>
        </w:rPr>
        <w:t xml:space="preserve">ensuring that Pomona Wellness Center is not liable to potential damages in the event of a cyber-attack. </w:t>
      </w:r>
    </w:p>
    <w:p w:rsidRPr="00516ABF" w:rsidR="001D79EE" w:rsidP="00516ABF" w:rsidRDefault="00516ABF" w14:paraId="0802209F" w14:textId="3093BA81">
      <w:pPr>
        <w:rPr>
          <w:szCs w:val="24"/>
        </w:rPr>
      </w:pPr>
      <w:r>
        <w:rPr>
          <w:szCs w:val="24"/>
        </w:rPr>
        <w:br w:type="page"/>
      </w:r>
    </w:p>
    <w:p w:rsidR="00935FE3" w:rsidP="00935FE3" w:rsidRDefault="2FBD4FA7" w14:paraId="0B11320A" w14:textId="222F51B1">
      <w:pPr>
        <w:pStyle w:val="Heading1"/>
      </w:pPr>
      <w:bookmarkStart w:name="_Toc132145079" w:id="31"/>
      <w:r>
        <w:lastRenderedPageBreak/>
        <w:t>Scope</w:t>
      </w:r>
      <w:bookmarkEnd w:id="31"/>
    </w:p>
    <w:p w:rsidRPr="00C53330" w:rsidR="00935FE3" w:rsidP="00290E28" w:rsidRDefault="00290E28" w14:paraId="28A2DD51" w14:textId="05029FE5">
      <w:pPr>
        <w:rPr>
          <w:rFonts w:ascii="Calibri" w:hAnsi="Calibri" w:eastAsia="Calibri" w:cs="Calibri"/>
          <w:szCs w:val="24"/>
        </w:rPr>
      </w:pPr>
      <w:r w:rsidRPr="00C53330">
        <w:rPr>
          <w:rFonts w:ascii="Calibri" w:hAnsi="Calibri" w:eastAsia="Calibri" w:cs="Calibri"/>
          <w:szCs w:val="24"/>
        </w:rPr>
        <w:t xml:space="preserve">Hash Gatos performed a </w:t>
      </w:r>
      <w:r w:rsidRPr="00C53330" w:rsidR="005D2D06">
        <w:rPr>
          <w:rFonts w:ascii="Calibri" w:hAnsi="Calibri" w:eastAsia="Calibri" w:cs="Calibri"/>
          <w:szCs w:val="24"/>
        </w:rPr>
        <w:t xml:space="preserve">penetration test on Pomona Wellness Network’s </w:t>
      </w:r>
      <w:r w:rsidRPr="00C53330" w:rsidR="00A60644">
        <w:rPr>
          <w:rFonts w:ascii="Calibri" w:hAnsi="Calibri" w:eastAsia="Calibri" w:cs="Calibri"/>
          <w:szCs w:val="24"/>
        </w:rPr>
        <w:t xml:space="preserve">website hosted at the IP address 192.168.1.2. This engagement will cover all public facing components of the </w:t>
      </w:r>
      <w:r w:rsidRPr="00C53330" w:rsidR="008B2BCF">
        <w:rPr>
          <w:rFonts w:ascii="Calibri" w:hAnsi="Calibri" w:eastAsia="Calibri" w:cs="Calibri"/>
          <w:szCs w:val="24"/>
        </w:rPr>
        <w:t xml:space="preserve">patient portal including the calendar, patient data, appointment scheduling and all other functions. The primary goal of our client is to identify vulnerabilities, risks and weaknesses within the website’s security controls to ensure that threat actors </w:t>
      </w:r>
      <w:r w:rsidRPr="00C53330" w:rsidR="00605BC3">
        <w:rPr>
          <w:rFonts w:ascii="Calibri" w:hAnsi="Calibri" w:eastAsia="Calibri" w:cs="Calibri"/>
          <w:szCs w:val="24"/>
        </w:rPr>
        <w:t>do not gain unauthorized access to</w:t>
      </w:r>
      <w:r w:rsidRPr="00C53330" w:rsidR="007C0B6F">
        <w:rPr>
          <w:rFonts w:ascii="Calibri" w:hAnsi="Calibri" w:eastAsia="Calibri" w:cs="Calibri"/>
          <w:szCs w:val="24"/>
        </w:rPr>
        <w:t xml:space="preserve"> confidential information. </w:t>
      </w:r>
      <w:r w:rsidRPr="00C53330" w:rsidR="001604E2">
        <w:rPr>
          <w:rFonts w:ascii="Calibri" w:hAnsi="Calibri" w:eastAsia="Calibri" w:cs="Calibri"/>
          <w:szCs w:val="24"/>
        </w:rPr>
        <w:t xml:space="preserve">Alongside this, </w:t>
      </w:r>
      <w:r w:rsidRPr="00C53330" w:rsidR="00AD6FE3">
        <w:rPr>
          <w:rFonts w:ascii="Calibri" w:hAnsi="Calibri" w:eastAsia="Calibri" w:cs="Calibri"/>
          <w:szCs w:val="24"/>
        </w:rPr>
        <w:t>the assurance that this website is HIPAA compliant is especially important to our client and therefore takes upmost priority</w:t>
      </w:r>
      <w:r w:rsidRPr="00C53330" w:rsidR="00B43A1C">
        <w:rPr>
          <w:rFonts w:ascii="Calibri" w:hAnsi="Calibri" w:eastAsia="Calibri" w:cs="Calibri"/>
          <w:szCs w:val="24"/>
        </w:rPr>
        <w:t xml:space="preserve">, and therefore </w:t>
      </w:r>
      <w:r w:rsidRPr="00C53330" w:rsidR="004F1006">
        <w:rPr>
          <w:rFonts w:ascii="Calibri" w:hAnsi="Calibri" w:eastAsia="Calibri" w:cs="Calibri"/>
          <w:szCs w:val="24"/>
        </w:rPr>
        <w:t>testing will include an evaluation of access</w:t>
      </w:r>
      <w:r w:rsidRPr="00C53330" w:rsidR="00C31366">
        <w:rPr>
          <w:rFonts w:ascii="Calibri" w:hAnsi="Calibri" w:eastAsia="Calibri" w:cs="Calibri"/>
          <w:szCs w:val="24"/>
        </w:rPr>
        <w:t>-</w:t>
      </w:r>
      <w:r w:rsidRPr="00C53330" w:rsidR="004F1006">
        <w:rPr>
          <w:rFonts w:ascii="Calibri" w:hAnsi="Calibri" w:eastAsia="Calibri" w:cs="Calibri"/>
          <w:szCs w:val="24"/>
        </w:rPr>
        <w:t>based controls</w:t>
      </w:r>
      <w:r w:rsidRPr="00C53330" w:rsidR="00C31366">
        <w:rPr>
          <w:rFonts w:ascii="Calibri" w:hAnsi="Calibri" w:eastAsia="Calibri" w:cs="Calibri"/>
          <w:szCs w:val="24"/>
        </w:rPr>
        <w:t xml:space="preserve">. Both automated and manual testing techniques </w:t>
      </w:r>
      <w:r w:rsidRPr="00C53330" w:rsidR="0063194B">
        <w:rPr>
          <w:rFonts w:ascii="Calibri" w:hAnsi="Calibri" w:eastAsia="Calibri" w:cs="Calibri"/>
          <w:szCs w:val="24"/>
        </w:rPr>
        <w:t xml:space="preserve">are utilized alongside industry standard practices to ensure that this engagement is as thorough as possible given </w:t>
      </w:r>
      <w:r w:rsidRPr="00C53330" w:rsidR="00B31FD8">
        <w:rPr>
          <w:rFonts w:ascii="Calibri" w:hAnsi="Calibri" w:eastAsia="Calibri" w:cs="Calibri"/>
          <w:szCs w:val="24"/>
        </w:rPr>
        <w:t xml:space="preserve">the constraints. </w:t>
      </w:r>
      <w:r w:rsidRPr="00C53330" w:rsidR="004D2A7D">
        <w:rPr>
          <w:rFonts w:ascii="Calibri" w:hAnsi="Calibri" w:eastAsia="Calibri" w:cs="Calibri"/>
          <w:szCs w:val="24"/>
        </w:rPr>
        <w:t xml:space="preserve">Upon the request of our client, we will not be utilizing social engineering or </w:t>
      </w:r>
      <w:r w:rsidRPr="00C53330" w:rsidR="00A077A2">
        <w:rPr>
          <w:rFonts w:ascii="Calibri" w:hAnsi="Calibri" w:eastAsia="Calibri" w:cs="Calibri"/>
          <w:szCs w:val="24"/>
        </w:rPr>
        <w:t xml:space="preserve">physical security testing. </w:t>
      </w:r>
    </w:p>
    <w:p w:rsidRPr="00DB4614" w:rsidR="00935FE3" w:rsidP="00290E28" w:rsidRDefault="00CD511C" w14:paraId="6B1E94B5" w14:textId="6EEF08EE">
      <w:pPr>
        <w:rPr>
          <w:rFonts w:ascii="Calibri" w:hAnsi="Calibri" w:eastAsia="Calibri" w:cs="Calibri"/>
        </w:rPr>
      </w:pPr>
      <w:r>
        <w:rPr>
          <w:rFonts w:ascii="Calibri" w:hAnsi="Calibri" w:eastAsia="Calibri" w:cs="Calibri"/>
        </w:rPr>
        <w:br w:type="page"/>
      </w:r>
    </w:p>
    <w:p w:rsidR="000F440E" w:rsidP="000F440E" w:rsidRDefault="00E37E90" w14:paraId="6BF43FD5" w14:textId="6E7F6DA1">
      <w:pPr>
        <w:pStyle w:val="Heading1"/>
      </w:pPr>
      <w:bookmarkStart w:name="_Toc132145080" w:id="32"/>
      <w:r>
        <w:lastRenderedPageBreak/>
        <w:t>Methodology</w:t>
      </w:r>
      <w:bookmarkEnd w:id="32"/>
    </w:p>
    <w:p w:rsidRPr="00C53330" w:rsidR="00DE6722" w:rsidP="00DE6722" w:rsidRDefault="00DE6722" w14:paraId="5F058746" w14:textId="4E523BEE">
      <w:pPr>
        <w:rPr>
          <w:szCs w:val="24"/>
        </w:rPr>
      </w:pPr>
      <w:r w:rsidRPr="00C53330">
        <w:rPr>
          <w:szCs w:val="24"/>
        </w:rPr>
        <w:t>Hash Gatos employs a combination of industry-standard frameworks to guide our penetration testing engagements. Specifically, we utilize the OWASP (Open Web Application Security Project) Top 10 for the year 2021 and the Penetration Testing Execution Standard (PTES) to ensure the most comprehensive and rigorous methodology within our allocated time frame.</w:t>
      </w:r>
    </w:p>
    <w:p w:rsidRPr="00C53330" w:rsidR="00DE6722" w:rsidP="00DE6722" w:rsidRDefault="00DE6722" w14:paraId="19E553D9" w14:textId="6710D104">
      <w:pPr>
        <w:rPr>
          <w:szCs w:val="24"/>
        </w:rPr>
      </w:pPr>
      <w:r w:rsidRPr="00C53330">
        <w:rPr>
          <w:szCs w:val="24"/>
        </w:rPr>
        <w:t xml:space="preserve">Our focus on the OWASP Top 10 vulnerabilities ensures that we address the most critical issues first, following their prescribed order. These </w:t>
      </w:r>
      <w:r w:rsidRPr="00C53330" w:rsidR="008F7188">
        <w:rPr>
          <w:szCs w:val="24"/>
        </w:rPr>
        <w:t>include:</w:t>
      </w:r>
    </w:p>
    <w:p w:rsidRPr="00C53330" w:rsidR="00DE6722" w:rsidP="00DE6722" w:rsidRDefault="00DE6722" w14:paraId="4579F64B" w14:textId="77777777">
      <w:pPr>
        <w:pStyle w:val="ListParagraph"/>
        <w:numPr>
          <w:ilvl w:val="0"/>
          <w:numId w:val="15"/>
        </w:numPr>
        <w:rPr>
          <w:szCs w:val="24"/>
        </w:rPr>
      </w:pPr>
      <w:r w:rsidRPr="00C53330">
        <w:rPr>
          <w:szCs w:val="24"/>
        </w:rPr>
        <w:t>Broken Object Level Authorization</w:t>
      </w:r>
    </w:p>
    <w:p w:rsidRPr="00C53330" w:rsidR="00DE6722" w:rsidP="00DE6722" w:rsidRDefault="00DE6722" w14:paraId="7D592792" w14:textId="77777777">
      <w:pPr>
        <w:pStyle w:val="ListParagraph"/>
        <w:numPr>
          <w:ilvl w:val="0"/>
          <w:numId w:val="15"/>
        </w:numPr>
        <w:rPr>
          <w:szCs w:val="24"/>
        </w:rPr>
      </w:pPr>
      <w:r w:rsidRPr="00C53330">
        <w:rPr>
          <w:szCs w:val="24"/>
        </w:rPr>
        <w:t>Broken Authentication</w:t>
      </w:r>
    </w:p>
    <w:p w:rsidRPr="00C53330" w:rsidR="00DE6722" w:rsidP="00DE6722" w:rsidRDefault="00DE6722" w14:paraId="0C72C103" w14:textId="77777777">
      <w:pPr>
        <w:pStyle w:val="ListParagraph"/>
        <w:numPr>
          <w:ilvl w:val="0"/>
          <w:numId w:val="15"/>
        </w:numPr>
        <w:rPr>
          <w:szCs w:val="24"/>
        </w:rPr>
      </w:pPr>
      <w:r w:rsidRPr="00C53330">
        <w:rPr>
          <w:szCs w:val="24"/>
        </w:rPr>
        <w:t>Broken Object Property Level Authorization</w:t>
      </w:r>
    </w:p>
    <w:p w:rsidRPr="00C53330" w:rsidR="00DE6722" w:rsidP="00DE6722" w:rsidRDefault="00DE6722" w14:paraId="3F879E5B" w14:textId="77777777">
      <w:pPr>
        <w:pStyle w:val="ListParagraph"/>
        <w:numPr>
          <w:ilvl w:val="0"/>
          <w:numId w:val="15"/>
        </w:numPr>
        <w:rPr>
          <w:szCs w:val="24"/>
        </w:rPr>
      </w:pPr>
      <w:r w:rsidRPr="00C53330">
        <w:rPr>
          <w:szCs w:val="24"/>
        </w:rPr>
        <w:t>Unrestricted Resource Consumption</w:t>
      </w:r>
    </w:p>
    <w:p w:rsidRPr="00C53330" w:rsidR="00DE6722" w:rsidP="00DE6722" w:rsidRDefault="00DE6722" w14:paraId="49202FEB" w14:textId="77777777">
      <w:pPr>
        <w:pStyle w:val="ListParagraph"/>
        <w:numPr>
          <w:ilvl w:val="0"/>
          <w:numId w:val="15"/>
        </w:numPr>
        <w:rPr>
          <w:szCs w:val="24"/>
        </w:rPr>
      </w:pPr>
      <w:r w:rsidRPr="00C53330">
        <w:rPr>
          <w:szCs w:val="24"/>
        </w:rPr>
        <w:t>Broken Function Level Authorization</w:t>
      </w:r>
    </w:p>
    <w:p w:rsidRPr="00C53330" w:rsidR="00DE6722" w:rsidP="00DE6722" w:rsidRDefault="00DE6722" w14:paraId="5B8B0402" w14:textId="408A0898">
      <w:pPr>
        <w:pStyle w:val="ListParagraph"/>
        <w:numPr>
          <w:ilvl w:val="0"/>
          <w:numId w:val="15"/>
        </w:numPr>
        <w:rPr>
          <w:szCs w:val="24"/>
        </w:rPr>
      </w:pPr>
      <w:r w:rsidRPr="00C53330">
        <w:rPr>
          <w:szCs w:val="24"/>
        </w:rPr>
        <w:t>Server</w:t>
      </w:r>
      <w:r w:rsidRPr="00C53330" w:rsidR="053E6CDC">
        <w:rPr>
          <w:szCs w:val="24"/>
        </w:rPr>
        <w:t>-</w:t>
      </w:r>
      <w:r w:rsidRPr="00C53330">
        <w:rPr>
          <w:szCs w:val="24"/>
        </w:rPr>
        <w:t>Side Request Forgery</w:t>
      </w:r>
    </w:p>
    <w:p w:rsidRPr="00C53330" w:rsidR="00DE6722" w:rsidP="00DE6722" w:rsidRDefault="00DE6722" w14:paraId="2B50C46A" w14:textId="77777777">
      <w:pPr>
        <w:pStyle w:val="ListParagraph"/>
        <w:numPr>
          <w:ilvl w:val="0"/>
          <w:numId w:val="15"/>
        </w:numPr>
        <w:rPr>
          <w:szCs w:val="24"/>
        </w:rPr>
      </w:pPr>
      <w:r w:rsidRPr="00C53330">
        <w:rPr>
          <w:szCs w:val="24"/>
        </w:rPr>
        <w:t>Security Misconfiguration</w:t>
      </w:r>
    </w:p>
    <w:p w:rsidRPr="00C53330" w:rsidR="00DE6722" w:rsidP="00DE6722" w:rsidRDefault="00DE6722" w14:paraId="5AABD1B0" w14:textId="77777777">
      <w:pPr>
        <w:pStyle w:val="ListParagraph"/>
        <w:numPr>
          <w:ilvl w:val="0"/>
          <w:numId w:val="15"/>
        </w:numPr>
        <w:rPr>
          <w:szCs w:val="24"/>
        </w:rPr>
      </w:pPr>
      <w:r w:rsidRPr="00C53330">
        <w:rPr>
          <w:szCs w:val="24"/>
        </w:rPr>
        <w:t>Lack of Protection from Automated Threats</w:t>
      </w:r>
    </w:p>
    <w:p w:rsidRPr="00C53330" w:rsidR="00DE6722" w:rsidP="00DE6722" w:rsidRDefault="00DE6722" w14:paraId="67D36393" w14:textId="77777777">
      <w:pPr>
        <w:pStyle w:val="ListParagraph"/>
        <w:numPr>
          <w:ilvl w:val="0"/>
          <w:numId w:val="15"/>
        </w:numPr>
        <w:rPr>
          <w:szCs w:val="24"/>
        </w:rPr>
      </w:pPr>
      <w:r w:rsidRPr="00C53330">
        <w:rPr>
          <w:szCs w:val="24"/>
        </w:rPr>
        <w:t>Improper Asset Management</w:t>
      </w:r>
    </w:p>
    <w:p w:rsidRPr="00C53330" w:rsidR="00DE6722" w:rsidP="00DE6722" w:rsidRDefault="00DE6722" w14:paraId="53F931AB" w14:textId="339FFE02">
      <w:pPr>
        <w:pStyle w:val="ListParagraph"/>
        <w:numPr>
          <w:ilvl w:val="0"/>
          <w:numId w:val="15"/>
        </w:numPr>
        <w:rPr>
          <w:szCs w:val="24"/>
        </w:rPr>
      </w:pPr>
      <w:r w:rsidRPr="00C53330">
        <w:rPr>
          <w:szCs w:val="24"/>
        </w:rPr>
        <w:t>Unsafe Consumption of APIs</w:t>
      </w:r>
    </w:p>
    <w:p w:rsidRPr="00C53330" w:rsidR="6CA302F9" w:rsidP="40B5EEE8" w:rsidRDefault="000F35EE" w14:paraId="5D8B3F9C" w14:textId="545F136B">
      <w:pPr>
        <w:rPr>
          <w:szCs w:val="24"/>
        </w:rPr>
      </w:pPr>
      <w:r w:rsidRPr="00C53330">
        <w:rPr>
          <w:szCs w:val="24"/>
        </w:rPr>
        <w:drawing>
          <wp:anchor distT="0" distB="0" distL="114300" distR="114300" simplePos="0" relativeHeight="251658241" behindDoc="0" locked="0" layoutInCell="1" allowOverlap="1" wp14:anchorId="5DCEFDA8" wp14:editId="08034D34">
            <wp:simplePos x="0" y="0"/>
            <wp:positionH relativeFrom="margin">
              <wp:posOffset>-250825</wp:posOffset>
            </wp:positionH>
            <wp:positionV relativeFrom="paragraph">
              <wp:posOffset>851523</wp:posOffset>
            </wp:positionV>
            <wp:extent cx="6240739" cy="1659194"/>
            <wp:effectExtent l="0" t="0" r="8255" b="0"/>
            <wp:wrapNone/>
            <wp:docPr id="182113388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r w:rsidRPr="00C53330" w:rsidR="00111427">
        <w:rPr>
          <w:szCs w:val="24"/>
        </w:rPr>
        <mc:AlternateContent>
          <mc:Choice Requires="wps">
            <w:drawing>
              <wp:anchor distT="0" distB="0" distL="114300" distR="114300" simplePos="0" relativeHeight="251658243" behindDoc="0" locked="0" layoutInCell="1" allowOverlap="1" wp14:anchorId="25ECEB21" wp14:editId="332C3C4F">
                <wp:simplePos x="0" y="0"/>
                <wp:positionH relativeFrom="column">
                  <wp:posOffset>1893232</wp:posOffset>
                </wp:positionH>
                <wp:positionV relativeFrom="paragraph">
                  <wp:posOffset>2667371</wp:posOffset>
                </wp:positionV>
                <wp:extent cx="6240145" cy="635"/>
                <wp:effectExtent l="0" t="0" r="0" b="0"/>
                <wp:wrapNone/>
                <wp:docPr id="1722345249" name="Text Box 1722345249"/>
                <wp:cNvGraphicFramePr/>
                <a:graphic xmlns:a="http://schemas.openxmlformats.org/drawingml/2006/main">
                  <a:graphicData uri="http://schemas.microsoft.com/office/word/2010/wordprocessingShape">
                    <wps:wsp>
                      <wps:cNvSpPr txBox="1"/>
                      <wps:spPr>
                        <a:xfrm>
                          <a:off x="0" y="0"/>
                          <a:ext cx="6240145" cy="635"/>
                        </a:xfrm>
                        <a:prstGeom prst="rect">
                          <a:avLst/>
                        </a:prstGeom>
                        <a:solidFill>
                          <a:prstClr val="white"/>
                        </a:solidFill>
                        <a:ln>
                          <a:noFill/>
                        </a:ln>
                      </wps:spPr>
                      <wps:txbx>
                        <w:txbxContent>
                          <w:p w:rsidRPr="007B1435" w:rsidR="00111427" w:rsidP="00111427" w:rsidRDefault="00111427" w14:paraId="3D6D8313" w14:textId="3FEC046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sidR="00C52F9F">
                              <w:t xml:space="preserve">: Infographic of </w:t>
                            </w:r>
                            <w:r w:rsidR="009B7C01">
                              <w:t>ptes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04B2DF45">
              <v:shapetype id="_x0000_t202" coordsize="21600,21600" o:spt="202" path="m,l,21600r21600,l21600,xe" w14:anchorId="25ECEB21">
                <v:stroke joinstyle="miter"/>
                <v:path gradientshapeok="t" o:connecttype="rect"/>
              </v:shapetype>
              <v:shape id="Text Box 1722345249" style="position:absolute;margin-left:149.05pt;margin-top:210.05pt;width:491.3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">
                <v:textbox style="mso-fit-shape-to-text:t" inset="0,0,0,0">
                  <w:txbxContent>
                    <w:p w:rsidRPr="007B1435" w:rsidR="00111427" w:rsidP="00111427" w:rsidRDefault="00111427" w14:paraId="4C83E34E" w14:textId="3FEC046C">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rsidR="00C52F9F">
                        <w:t xml:space="preserve">: Infographic of </w:t>
                      </w:r>
                      <w:r w:rsidR="009B7C01">
                        <w:t>ptes process</w:t>
                      </w:r>
                    </w:p>
                  </w:txbxContent>
                </v:textbox>
              </v:shape>
            </w:pict>
          </mc:Fallback>
        </mc:AlternateContent>
      </w:r>
      <w:r w:rsidRPr="00C53330" w:rsidR="00DE6722">
        <w:rPr>
          <w:szCs w:val="24"/>
        </w:rPr>
        <w:t>By following these rigorous methodologies, we ensure that our penetration testing engagements are conducted in a structured, comprehensive, and professional manner</w:t>
      </w:r>
      <w:r w:rsidRPr="00DE6722" w:rsidR="00DE6722">
        <w:rPr>
          <w:sz w:val="22"/>
          <w:szCs w:val="22"/>
        </w:rPr>
        <w:t>.</w:t>
      </w:r>
      <w:r w:rsidR="00B739A4">
        <w:rPr>
          <w:sz w:val="22"/>
          <w:szCs w:val="22"/>
        </w:rPr>
        <w:t xml:space="preserve"> </w:t>
      </w:r>
      <w:r w:rsidR="006C41E0">
        <w:rPr>
          <w:sz w:val="22"/>
          <w:szCs w:val="22"/>
        </w:rPr>
        <w:br w:type="page"/>
      </w:r>
      <w:r w:rsidRPr="00C53330" w:rsidR="6CA302F9">
        <w:rPr>
          <w:szCs w:val="24"/>
        </w:rPr>
        <w:lastRenderedPageBreak/>
        <w:t>The PTES consists of 7 primary components</w:t>
      </w:r>
      <w:r w:rsidRPr="00C53330" w:rsidR="2999252D">
        <w:rPr>
          <w:szCs w:val="24"/>
        </w:rPr>
        <w:t xml:space="preserve"> that we utilize to ensure proper rigor</w:t>
      </w:r>
      <w:r w:rsidRPr="00C53330" w:rsidR="712F3BDF">
        <w:rPr>
          <w:szCs w:val="24"/>
        </w:rPr>
        <w:t xml:space="preserve"> during our tests. They are described as such. </w:t>
      </w:r>
    </w:p>
    <w:p w:rsidRPr="00C53330" w:rsidR="6CA302F9" w:rsidP="40B5EEE8" w:rsidRDefault="00705493" w14:paraId="7B253505" w14:textId="702A1501">
      <w:pPr>
        <w:pStyle w:val="ListParagraph"/>
        <w:numPr>
          <w:ilvl w:val="0"/>
          <w:numId w:val="1"/>
        </w:numPr>
        <w:rPr>
          <w:rFonts w:ascii="Calibri" w:hAnsi="Calibri" w:eastAsia="Calibri" w:cs="Calibri"/>
          <w:szCs w:val="24"/>
        </w:rPr>
      </w:pPr>
      <w:hyperlink r:id="rId15">
        <w:r w:rsidRPr="00C53330" w:rsidR="6CA302F9">
          <w:rPr>
            <w:rStyle w:val="Hyperlink"/>
            <w:rFonts w:ascii="Calibri" w:hAnsi="Calibri" w:eastAsia="Calibri" w:cs="Calibri"/>
            <w:szCs w:val="24"/>
          </w:rPr>
          <w:t>Pre-engagement Interactions</w:t>
        </w:r>
      </w:hyperlink>
      <w:r w:rsidRPr="00C53330" w:rsidR="6CA302F9">
        <w:rPr>
          <w:rFonts w:ascii="Calibri" w:hAnsi="Calibri" w:eastAsia="Calibri" w:cs="Calibri"/>
          <w:szCs w:val="24"/>
        </w:rPr>
        <w:t xml:space="preserve"> - T</w:t>
      </w:r>
      <w:r w:rsidRPr="00C53330" w:rsidR="0144BE56">
        <w:rPr>
          <w:rFonts w:ascii="Calibri" w:hAnsi="Calibri" w:eastAsia="Calibri" w:cs="Calibri"/>
          <w:szCs w:val="24"/>
        </w:rPr>
        <w:t>ooling, goals, rules of engagement and scope</w:t>
      </w:r>
    </w:p>
    <w:p w:rsidRPr="00C53330" w:rsidR="6CA302F9" w:rsidP="40B5EEE8" w:rsidRDefault="00705493" w14:paraId="685E062A" w14:textId="72B5A868">
      <w:pPr>
        <w:pStyle w:val="ListParagraph"/>
        <w:numPr>
          <w:ilvl w:val="0"/>
          <w:numId w:val="1"/>
        </w:numPr>
        <w:rPr>
          <w:rFonts w:ascii="Calibri" w:hAnsi="Calibri" w:eastAsia="Calibri" w:cs="Calibri"/>
          <w:szCs w:val="24"/>
        </w:rPr>
      </w:pPr>
      <w:hyperlink r:id="rId16">
        <w:r w:rsidRPr="00C53330" w:rsidR="6CA302F9">
          <w:rPr>
            <w:rStyle w:val="Hyperlink"/>
            <w:rFonts w:ascii="Calibri" w:hAnsi="Calibri" w:eastAsia="Calibri" w:cs="Calibri"/>
            <w:szCs w:val="24"/>
          </w:rPr>
          <w:t>Intelligence Gathering</w:t>
        </w:r>
      </w:hyperlink>
      <w:r w:rsidRPr="00C53330" w:rsidR="5A29CD6B">
        <w:rPr>
          <w:rFonts w:ascii="Calibri" w:hAnsi="Calibri" w:eastAsia="Calibri" w:cs="Calibri"/>
          <w:szCs w:val="24"/>
        </w:rPr>
        <w:t xml:space="preserve"> - OSINT, Fingerprinting and Footprinting</w:t>
      </w:r>
      <w:r w:rsidR="00A82340">
        <w:rPr>
          <w:rFonts w:ascii="Calibri" w:hAnsi="Calibri" w:eastAsia="Calibri" w:cs="Calibri"/>
          <w:szCs w:val="24"/>
        </w:rPr>
        <w:t>/</w:t>
      </w:r>
      <w:r w:rsidR="5A29CD6B">
        <w:rPr>
          <w:rFonts w:ascii="Calibri" w:hAnsi="Calibri" w:eastAsia="Calibri" w:cs="Calibri"/>
          <w:szCs w:val="24"/>
        </w:rPr>
        <w:t>enumeration</w:t>
      </w:r>
      <w:r w:rsidR="00A82340">
        <w:rPr>
          <w:rFonts w:ascii="Calibri" w:hAnsi="Calibri" w:eastAsia="Calibri" w:cs="Calibri"/>
          <w:szCs w:val="24"/>
        </w:rPr>
        <w:t xml:space="preserve"> </w:t>
      </w:r>
    </w:p>
    <w:p w:rsidRPr="00C53330" w:rsidR="6CA302F9" w:rsidP="40B5EEE8" w:rsidRDefault="00705493" w14:paraId="4159AC94" w14:textId="12E4AABE">
      <w:pPr>
        <w:pStyle w:val="ListParagraph"/>
        <w:numPr>
          <w:ilvl w:val="0"/>
          <w:numId w:val="1"/>
        </w:numPr>
        <w:rPr>
          <w:rFonts w:ascii="Calibri" w:hAnsi="Calibri" w:eastAsia="Calibri" w:cs="Calibri"/>
          <w:szCs w:val="24"/>
        </w:rPr>
      </w:pPr>
      <w:hyperlink r:id="rId17">
        <w:r w:rsidRPr="00C53330" w:rsidR="6CA302F9">
          <w:rPr>
            <w:rStyle w:val="Hyperlink"/>
            <w:rFonts w:ascii="Calibri" w:hAnsi="Calibri" w:eastAsia="Calibri" w:cs="Calibri"/>
            <w:szCs w:val="24"/>
          </w:rPr>
          <w:t>Threat Modeling</w:t>
        </w:r>
      </w:hyperlink>
      <w:r w:rsidRPr="00C53330" w:rsidR="13F2E9DC">
        <w:rPr>
          <w:rFonts w:ascii="Calibri" w:hAnsi="Calibri" w:eastAsia="Calibri" w:cs="Calibri"/>
          <w:szCs w:val="24"/>
        </w:rPr>
        <w:t xml:space="preserve"> - </w:t>
      </w:r>
      <w:r w:rsidRPr="00C53330" w:rsidR="635221F8">
        <w:rPr>
          <w:rFonts w:ascii="Calibri" w:hAnsi="Calibri" w:eastAsia="Calibri" w:cs="Calibri"/>
          <w:szCs w:val="24"/>
        </w:rPr>
        <w:t>Business Asset, Business Process Analysis, and Threat Agents</w:t>
      </w:r>
    </w:p>
    <w:p w:rsidRPr="00C53330" w:rsidR="6CA302F9" w:rsidP="40B5EEE8" w:rsidRDefault="00705493" w14:paraId="11505A3D" w14:textId="731973E9">
      <w:pPr>
        <w:pStyle w:val="ListParagraph"/>
        <w:numPr>
          <w:ilvl w:val="0"/>
          <w:numId w:val="1"/>
        </w:numPr>
        <w:rPr>
          <w:rFonts w:ascii="Calibri" w:hAnsi="Calibri" w:eastAsia="Calibri" w:cs="Calibri"/>
          <w:szCs w:val="24"/>
        </w:rPr>
      </w:pPr>
      <w:hyperlink r:id="rId18">
        <w:r w:rsidRPr="00C53330" w:rsidR="041ED72C">
          <w:rPr>
            <w:rStyle w:val="Hyperlink"/>
            <w:rFonts w:ascii="Calibri" w:hAnsi="Calibri" w:eastAsia="Calibri" w:cs="Calibri"/>
            <w:szCs w:val="24"/>
          </w:rPr>
          <w:t>Vulnerability Analysis</w:t>
        </w:r>
      </w:hyperlink>
      <w:r w:rsidRPr="00C53330" w:rsidR="6FD6B074">
        <w:rPr>
          <w:rFonts w:ascii="Calibri" w:hAnsi="Calibri" w:eastAsia="Calibri" w:cs="Calibri"/>
          <w:szCs w:val="24"/>
        </w:rPr>
        <w:t xml:space="preserve"> - </w:t>
      </w:r>
      <w:r w:rsidRPr="00C53330" w:rsidR="598A9FBF">
        <w:rPr>
          <w:rFonts w:ascii="Calibri" w:hAnsi="Calibri" w:eastAsia="Calibri" w:cs="Calibri"/>
          <w:szCs w:val="24"/>
        </w:rPr>
        <w:t>Active / Passive Analysis, Validation, Research</w:t>
      </w:r>
    </w:p>
    <w:p w:rsidRPr="00C53330" w:rsidR="6CA302F9" w:rsidP="40B5EEE8" w:rsidRDefault="00705493" w14:paraId="1AFAA7DD" w14:textId="0225A926">
      <w:pPr>
        <w:pStyle w:val="ListParagraph"/>
        <w:numPr>
          <w:ilvl w:val="0"/>
          <w:numId w:val="1"/>
        </w:numPr>
        <w:rPr>
          <w:rFonts w:ascii="Calibri" w:hAnsi="Calibri" w:eastAsia="Calibri" w:cs="Calibri"/>
          <w:szCs w:val="24"/>
        </w:rPr>
      </w:pPr>
      <w:hyperlink r:id="rId19">
        <w:r w:rsidRPr="00C53330" w:rsidR="6CA302F9">
          <w:rPr>
            <w:rStyle w:val="Hyperlink"/>
            <w:rFonts w:ascii="Calibri" w:hAnsi="Calibri" w:eastAsia="Calibri" w:cs="Calibri"/>
            <w:szCs w:val="24"/>
          </w:rPr>
          <w:t>Exploitation</w:t>
        </w:r>
      </w:hyperlink>
      <w:r w:rsidRPr="00C53330" w:rsidR="6554E264">
        <w:rPr>
          <w:rFonts w:ascii="Calibri" w:hAnsi="Calibri" w:eastAsia="Calibri" w:cs="Calibri"/>
          <w:szCs w:val="24"/>
        </w:rPr>
        <w:t xml:space="preserve"> - Countermeasures, Evasion, Exploits</w:t>
      </w:r>
    </w:p>
    <w:p w:rsidRPr="00C53330" w:rsidR="6CA302F9" w:rsidP="40B5EEE8" w:rsidRDefault="00705493" w14:paraId="54CBA1F1" w14:textId="5224B2D1">
      <w:pPr>
        <w:pStyle w:val="ListParagraph"/>
        <w:numPr>
          <w:ilvl w:val="0"/>
          <w:numId w:val="1"/>
        </w:numPr>
        <w:rPr>
          <w:rFonts w:ascii="Calibri" w:hAnsi="Calibri" w:eastAsia="Calibri" w:cs="Calibri"/>
          <w:szCs w:val="24"/>
        </w:rPr>
      </w:pPr>
      <w:hyperlink r:id="rId20">
        <w:r w:rsidRPr="00C53330" w:rsidR="6CA302F9">
          <w:rPr>
            <w:rStyle w:val="Hyperlink"/>
            <w:rFonts w:ascii="Calibri" w:hAnsi="Calibri" w:eastAsia="Calibri" w:cs="Calibri"/>
            <w:szCs w:val="24"/>
          </w:rPr>
          <w:t>Post Exploitation</w:t>
        </w:r>
      </w:hyperlink>
      <w:r w:rsidRPr="00C53330" w:rsidR="56F3B758">
        <w:rPr>
          <w:rFonts w:ascii="Calibri" w:hAnsi="Calibri" w:eastAsia="Calibri" w:cs="Calibri"/>
          <w:szCs w:val="24"/>
        </w:rPr>
        <w:t xml:space="preserve"> - Infrastructure Analysis, Exfiltration, Persistence, Follow-up </w:t>
      </w:r>
    </w:p>
    <w:p w:rsidRPr="00C53330" w:rsidR="00DE6722" w:rsidP="40B5EEE8" w:rsidRDefault="00705493" w14:paraId="348A06FB" w14:textId="2332EE7E">
      <w:pPr>
        <w:pStyle w:val="ListParagraph"/>
        <w:numPr>
          <w:ilvl w:val="0"/>
          <w:numId w:val="1"/>
        </w:numPr>
        <w:rPr>
          <w:rFonts w:ascii="Calibri" w:hAnsi="Calibri" w:eastAsia="Calibri" w:cs="Calibri"/>
          <w:szCs w:val="24"/>
        </w:rPr>
      </w:pPr>
      <w:hyperlink r:id="rId21">
        <w:r w:rsidRPr="00C53330" w:rsidR="6CA302F9">
          <w:rPr>
            <w:rStyle w:val="Hyperlink"/>
            <w:rFonts w:ascii="Calibri" w:hAnsi="Calibri" w:eastAsia="Calibri" w:cs="Calibri"/>
            <w:szCs w:val="24"/>
          </w:rPr>
          <w:t>Reporting</w:t>
        </w:r>
      </w:hyperlink>
      <w:r w:rsidRPr="00C53330" w:rsidR="56060890">
        <w:rPr>
          <w:rFonts w:ascii="Calibri" w:hAnsi="Calibri" w:eastAsia="Calibri" w:cs="Calibri"/>
          <w:szCs w:val="24"/>
        </w:rPr>
        <w:t xml:space="preserve"> - Executive Summary, Risk Rating</w:t>
      </w:r>
    </w:p>
    <w:p w:rsidRPr="00C53330" w:rsidR="6CA302F9" w:rsidP="00A27CF7" w:rsidRDefault="00DE6722" w14:paraId="7CB16EBD" w14:textId="77228E56">
      <w:pPr>
        <w:rPr>
          <w:rFonts w:ascii="Calibri" w:hAnsi="Calibri" w:eastAsia="Calibri" w:cs="Calibri"/>
          <w:szCs w:val="24"/>
        </w:rPr>
      </w:pPr>
      <w:r w:rsidRPr="00C53330">
        <w:rPr>
          <w:szCs w:val="24"/>
        </w:rPr>
        <w:t xml:space="preserve">By following these rigorous methodologies, we ensure that our penetration testing engagements are conducted in a structured, comprehensive, and professional manner. </w:t>
      </w:r>
    </w:p>
    <w:p w:rsidR="00BF1E25" w:rsidP="7D3888A1" w:rsidRDefault="00BF1E25" w14:paraId="4D0F7F24" w14:textId="03D82CD0">
      <w:pPr>
        <w:pStyle w:val="Heading1"/>
      </w:pPr>
      <w:bookmarkStart w:name="_Toc132145081" w:id="33"/>
      <w:r>
        <w:t>Risk Assessment</w:t>
      </w:r>
      <w:bookmarkEnd w:id="33"/>
      <w:r>
        <w:t xml:space="preserve"> </w:t>
      </w:r>
    </w:p>
    <w:p w:rsidRPr="00C53330" w:rsidR="1CB484D1" w:rsidP="7A2E080F" w:rsidRDefault="43E5147B" w14:paraId="7FF9FEE3" w14:textId="18E5E0C0">
      <w:pPr>
        <w:spacing w:after="0"/>
        <w:rPr>
          <w:szCs w:val="24"/>
        </w:rPr>
      </w:pPr>
      <w:r w:rsidRPr="00C53330">
        <w:rPr>
          <w:szCs w:val="24"/>
        </w:rPr>
        <w:t xml:space="preserve">For our risk assessment we consider the traditional calculation of </w:t>
      </w:r>
      <w:r w:rsidRPr="00C53330" w:rsidR="1E177967">
        <w:rPr>
          <w:szCs w:val="24"/>
        </w:rPr>
        <w:t xml:space="preserve">Risk </w:t>
      </w:r>
      <w:r w:rsidRPr="00C53330" w:rsidR="68228E5E">
        <w:rPr>
          <w:szCs w:val="24"/>
        </w:rPr>
        <w:t>using the product of</w:t>
      </w:r>
      <w:r w:rsidRPr="00C53330" w:rsidR="7A2D2120">
        <w:rPr>
          <w:szCs w:val="24"/>
        </w:rPr>
        <w:t xml:space="preserve"> </w:t>
      </w:r>
      <w:r w:rsidRPr="00C53330" w:rsidR="1E177967">
        <w:rPr>
          <w:szCs w:val="24"/>
        </w:rPr>
        <w:t xml:space="preserve">Likelihood of Threat </w:t>
      </w:r>
      <w:r w:rsidRPr="00C53330" w:rsidR="6709B7AC">
        <w:rPr>
          <w:szCs w:val="24"/>
        </w:rPr>
        <w:t>and</w:t>
      </w:r>
      <w:r w:rsidRPr="00C53330" w:rsidR="1E177967">
        <w:rPr>
          <w:szCs w:val="24"/>
        </w:rPr>
        <w:t xml:space="preserve"> Expected Loss</w:t>
      </w:r>
      <w:r w:rsidRPr="00C53330" w:rsidR="25980435">
        <w:rPr>
          <w:szCs w:val="24"/>
        </w:rPr>
        <w:t xml:space="preserve"> </w:t>
      </w:r>
      <w:r w:rsidRPr="00C53330" w:rsidR="06995CDE">
        <w:rPr>
          <w:szCs w:val="24"/>
        </w:rPr>
        <w:t xml:space="preserve">of </w:t>
      </w:r>
      <w:r w:rsidRPr="00C53330" w:rsidR="351674DA">
        <w:rPr>
          <w:szCs w:val="24"/>
        </w:rPr>
        <w:t>Impact</w:t>
      </w:r>
      <w:r w:rsidRPr="00C53330" w:rsidR="6059DE6D">
        <w:rPr>
          <w:szCs w:val="24"/>
        </w:rPr>
        <w:t xml:space="preserve">. This </w:t>
      </w:r>
      <w:r w:rsidRPr="00C53330" w:rsidR="77EDCE1A">
        <w:rPr>
          <w:szCs w:val="24"/>
        </w:rPr>
        <w:t xml:space="preserve">approach </w:t>
      </w:r>
      <w:r w:rsidRPr="00C53330" w:rsidR="6059DE6D">
        <w:rPr>
          <w:szCs w:val="24"/>
        </w:rPr>
        <w:t xml:space="preserve">is </w:t>
      </w:r>
      <w:r w:rsidRPr="00C53330" w:rsidR="5B365FF7">
        <w:rPr>
          <w:szCs w:val="24"/>
        </w:rPr>
        <w:t>widely utilized as a standard measure</w:t>
      </w:r>
      <w:r w:rsidR="004331FE">
        <w:rPr>
          <w:szCs w:val="24"/>
        </w:rPr>
        <w:t>, this</w:t>
      </w:r>
      <w:r w:rsidRPr="00C53330" w:rsidR="5B365FF7">
        <w:rPr>
          <w:szCs w:val="24"/>
        </w:rPr>
        <w:t xml:space="preserve"> is</w:t>
      </w:r>
      <w:r w:rsidRPr="00C53330" w:rsidR="6059DE6D">
        <w:rPr>
          <w:szCs w:val="24"/>
        </w:rPr>
        <w:t xml:space="preserve"> further detailed in the following section, </w:t>
      </w:r>
      <w:r w:rsidRPr="00C53330" w:rsidR="02B6AFDA">
        <w:rPr>
          <w:szCs w:val="24"/>
        </w:rPr>
        <w:t>R</w:t>
      </w:r>
      <w:r w:rsidRPr="00C53330" w:rsidR="6059DE6D">
        <w:rPr>
          <w:szCs w:val="24"/>
        </w:rPr>
        <w:t xml:space="preserve">isk </w:t>
      </w:r>
      <w:r w:rsidRPr="00C53330" w:rsidR="23D0E711">
        <w:rPr>
          <w:szCs w:val="24"/>
        </w:rPr>
        <w:t>S</w:t>
      </w:r>
      <w:r w:rsidRPr="00C53330" w:rsidR="6059DE6D">
        <w:rPr>
          <w:szCs w:val="24"/>
        </w:rPr>
        <w:t>caling.</w:t>
      </w:r>
      <w:r w:rsidRPr="00C53330" w:rsidR="5A88A5EF">
        <w:rPr>
          <w:szCs w:val="24"/>
        </w:rPr>
        <w:t xml:space="preserve"> </w:t>
      </w:r>
      <w:r w:rsidRPr="00C53330" w:rsidR="15008BD5">
        <w:rPr>
          <w:szCs w:val="24"/>
        </w:rPr>
        <w:t xml:space="preserve">By applying the principles detailed therein, we can establish an estimated </w:t>
      </w:r>
      <w:r w:rsidRPr="00C53330" w:rsidR="354115AE">
        <w:rPr>
          <w:szCs w:val="24"/>
        </w:rPr>
        <w:t xml:space="preserve">quantifiable </w:t>
      </w:r>
      <w:r w:rsidRPr="00C53330" w:rsidR="288268DE">
        <w:rPr>
          <w:szCs w:val="24"/>
        </w:rPr>
        <w:t>risk</w:t>
      </w:r>
      <w:r w:rsidRPr="00C53330" w:rsidR="15008BD5">
        <w:rPr>
          <w:szCs w:val="24"/>
        </w:rPr>
        <w:t xml:space="preserve"> level for each vulnerability discovered.</w:t>
      </w:r>
      <w:r w:rsidRPr="00C53330" w:rsidR="727CCF15">
        <w:rPr>
          <w:szCs w:val="24"/>
        </w:rPr>
        <w:t xml:space="preserve"> This should enable the business to make better decisions with </w:t>
      </w:r>
      <w:r w:rsidRPr="00C53330" w:rsidR="70BAF9C8">
        <w:rPr>
          <w:szCs w:val="24"/>
        </w:rPr>
        <w:t xml:space="preserve">regards to how to deal with the risks </w:t>
      </w:r>
      <w:r w:rsidRPr="00C53330" w:rsidR="68483BCF">
        <w:rPr>
          <w:szCs w:val="24"/>
        </w:rPr>
        <w:t>identified and</w:t>
      </w:r>
      <w:r w:rsidRPr="00C53330" w:rsidR="70BAF9C8">
        <w:rPr>
          <w:szCs w:val="24"/>
        </w:rPr>
        <w:t xml:space="preserve"> presented</w:t>
      </w:r>
      <w:r w:rsidRPr="00C53330" w:rsidR="06724316">
        <w:rPr>
          <w:szCs w:val="24"/>
        </w:rPr>
        <w:t xml:space="preserve"> in this report</w:t>
      </w:r>
      <w:r w:rsidRPr="00C53330" w:rsidR="70BAF9C8">
        <w:rPr>
          <w:szCs w:val="24"/>
        </w:rPr>
        <w:t>.</w:t>
      </w:r>
      <w:r w:rsidRPr="00C53330" w:rsidR="4AF163C9">
        <w:rPr>
          <w:szCs w:val="24"/>
        </w:rPr>
        <w:t xml:space="preserve"> </w:t>
      </w:r>
      <w:r w:rsidRPr="00C53330" w:rsidR="24396055">
        <w:rPr>
          <w:szCs w:val="24"/>
        </w:rPr>
        <w:t xml:space="preserve">Responses to risk typically fall under one of </w:t>
      </w:r>
      <w:r w:rsidRPr="00C53330" w:rsidR="378A343D">
        <w:rPr>
          <w:szCs w:val="24"/>
        </w:rPr>
        <w:t>a handful of</w:t>
      </w:r>
      <w:r w:rsidRPr="00C53330" w:rsidR="24396055">
        <w:rPr>
          <w:szCs w:val="24"/>
        </w:rPr>
        <w:t xml:space="preserve"> approaches</w:t>
      </w:r>
      <w:r w:rsidRPr="00C53330" w:rsidR="3988CEA6">
        <w:rPr>
          <w:szCs w:val="24"/>
        </w:rPr>
        <w:t>, depending on the a</w:t>
      </w:r>
      <w:r w:rsidRPr="00C53330" w:rsidR="7BCE8368">
        <w:rPr>
          <w:szCs w:val="24"/>
        </w:rPr>
        <w:t xml:space="preserve">nalysis </w:t>
      </w:r>
      <w:r w:rsidRPr="00C53330" w:rsidR="3988CEA6">
        <w:rPr>
          <w:szCs w:val="24"/>
        </w:rPr>
        <w:t>of the identified risks</w:t>
      </w:r>
      <w:r w:rsidRPr="00C53330" w:rsidR="15F241EC">
        <w:rPr>
          <w:szCs w:val="24"/>
        </w:rPr>
        <w:t>:</w:t>
      </w:r>
      <w:r w:rsidRPr="00C53330" w:rsidR="7B7816E0">
        <w:rPr>
          <w:szCs w:val="24"/>
        </w:rPr>
        <w:t xml:space="preserve"> </w:t>
      </w:r>
      <w:r w:rsidRPr="00C53330" w:rsidR="24396055">
        <w:rPr>
          <w:szCs w:val="24"/>
        </w:rPr>
        <w:t>Avoidance</w:t>
      </w:r>
      <w:r w:rsidRPr="00C53330" w:rsidR="5E150D8F">
        <w:rPr>
          <w:szCs w:val="24"/>
        </w:rPr>
        <w:t xml:space="preserve">, </w:t>
      </w:r>
      <w:r w:rsidRPr="00C53330" w:rsidR="24396055">
        <w:rPr>
          <w:szCs w:val="24"/>
        </w:rPr>
        <w:t>Mitigation</w:t>
      </w:r>
      <w:r w:rsidRPr="00C53330" w:rsidR="57BFA2EF">
        <w:rPr>
          <w:szCs w:val="24"/>
        </w:rPr>
        <w:t xml:space="preserve">, </w:t>
      </w:r>
      <w:r w:rsidRPr="00C53330" w:rsidR="212C39A4">
        <w:rPr>
          <w:szCs w:val="24"/>
        </w:rPr>
        <w:t>Transfer</w:t>
      </w:r>
      <w:r w:rsidRPr="00C53330" w:rsidR="5B79FF1C">
        <w:rPr>
          <w:szCs w:val="24"/>
        </w:rPr>
        <w:t xml:space="preserve">, </w:t>
      </w:r>
      <w:r w:rsidRPr="00C53330" w:rsidR="24396055">
        <w:rPr>
          <w:szCs w:val="24"/>
        </w:rPr>
        <w:t>Acceptance</w:t>
      </w:r>
      <w:r w:rsidRPr="00C53330" w:rsidR="0881B2EE">
        <w:rPr>
          <w:szCs w:val="24"/>
        </w:rPr>
        <w:t xml:space="preserve">, </w:t>
      </w:r>
      <w:r w:rsidRPr="00C53330" w:rsidR="1CB484D1">
        <w:rPr>
          <w:szCs w:val="24"/>
        </w:rPr>
        <w:t>Share</w:t>
      </w:r>
      <w:r w:rsidRPr="00C53330" w:rsidR="564B4E31">
        <w:rPr>
          <w:szCs w:val="24"/>
        </w:rPr>
        <w:t xml:space="preserve">, </w:t>
      </w:r>
      <w:r w:rsidRPr="00C53330" w:rsidR="1CB484D1">
        <w:rPr>
          <w:szCs w:val="24"/>
        </w:rPr>
        <w:t>Contingency</w:t>
      </w:r>
      <w:r w:rsidRPr="00C53330" w:rsidR="11D53082">
        <w:rPr>
          <w:szCs w:val="24"/>
        </w:rPr>
        <w:t xml:space="preserve">, </w:t>
      </w:r>
      <w:r w:rsidRPr="00C53330" w:rsidR="1CB484D1">
        <w:rPr>
          <w:szCs w:val="24"/>
        </w:rPr>
        <w:t>Enhance</w:t>
      </w:r>
      <w:r w:rsidRPr="00C53330" w:rsidR="7AC46389">
        <w:rPr>
          <w:szCs w:val="24"/>
        </w:rPr>
        <w:t xml:space="preserve">, </w:t>
      </w:r>
      <w:r w:rsidRPr="00C53330" w:rsidR="1E6AC494">
        <w:rPr>
          <w:szCs w:val="24"/>
        </w:rPr>
        <w:t xml:space="preserve">or </w:t>
      </w:r>
      <w:r w:rsidRPr="00C53330" w:rsidR="5814A9F3">
        <w:rPr>
          <w:szCs w:val="24"/>
        </w:rPr>
        <w:t>Exploit</w:t>
      </w:r>
      <w:r w:rsidRPr="00C53330" w:rsidR="3863A618">
        <w:rPr>
          <w:szCs w:val="24"/>
        </w:rPr>
        <w:t>.</w:t>
      </w:r>
    </w:p>
    <w:p w:rsidRPr="00C53330" w:rsidR="1ADA1A85" w:rsidP="1ADA1A85" w:rsidRDefault="1ADA1A85" w14:paraId="267E7973" w14:textId="6075CA9A">
      <w:pPr>
        <w:spacing w:after="0"/>
        <w:rPr>
          <w:szCs w:val="24"/>
        </w:rPr>
      </w:pPr>
    </w:p>
    <w:p w:rsidR="00BF1E25" w:rsidP="6A5D6749" w:rsidRDefault="5814A9F3" w14:paraId="178F88AC" w14:textId="0E35F212">
      <w:pPr>
        <w:spacing w:after="0"/>
        <w:rPr>
          <w:szCs w:val="24"/>
        </w:rPr>
      </w:pPr>
      <w:r w:rsidRPr="00C53330">
        <w:rPr>
          <w:szCs w:val="24"/>
        </w:rPr>
        <w:t>T</w:t>
      </w:r>
      <w:r w:rsidRPr="00C53330" w:rsidR="754722A2">
        <w:rPr>
          <w:szCs w:val="24"/>
        </w:rPr>
        <w:t>o determine the appropriate response, it is important to first conduct a thorough risk analysis. T</w:t>
      </w:r>
      <w:r w:rsidRPr="00C53330">
        <w:rPr>
          <w:szCs w:val="24"/>
        </w:rPr>
        <w:t>here are several ways to conduct r</w:t>
      </w:r>
      <w:r w:rsidRPr="00C53330" w:rsidR="5552B700">
        <w:rPr>
          <w:szCs w:val="24"/>
        </w:rPr>
        <w:t>isk analysis</w:t>
      </w:r>
      <w:r w:rsidRPr="00C53330" w:rsidR="699819AD">
        <w:rPr>
          <w:szCs w:val="24"/>
        </w:rPr>
        <w:t xml:space="preserve"> and risk management</w:t>
      </w:r>
      <w:r w:rsidRPr="00C53330" w:rsidR="205993FE">
        <w:rPr>
          <w:szCs w:val="24"/>
        </w:rPr>
        <w:t>, but most of these techniques</w:t>
      </w:r>
      <w:r w:rsidRPr="00C53330" w:rsidR="07F7C2FB">
        <w:rPr>
          <w:szCs w:val="24"/>
        </w:rPr>
        <w:t xml:space="preserve"> generally follow the</w:t>
      </w:r>
      <w:r w:rsidRPr="00C53330" w:rsidR="5552B700">
        <w:rPr>
          <w:szCs w:val="24"/>
        </w:rPr>
        <w:t xml:space="preserve"> process</w:t>
      </w:r>
      <w:r w:rsidRPr="00C53330" w:rsidR="7BD76C28">
        <w:rPr>
          <w:szCs w:val="24"/>
        </w:rPr>
        <w:t xml:space="preserve"> of:</w:t>
      </w:r>
    </w:p>
    <w:p w:rsidRPr="00C53330" w:rsidR="00FA3FE8" w:rsidP="6A5D6749" w:rsidRDefault="00FA3FE8" w14:paraId="05077ABD" w14:textId="77777777">
      <w:pPr>
        <w:spacing w:after="0"/>
        <w:rPr>
          <w:szCs w:val="24"/>
        </w:rPr>
      </w:pPr>
    </w:p>
    <w:p w:rsidRPr="00C53330" w:rsidR="00BF1E25" w:rsidP="6A5D6749" w:rsidRDefault="1E177967" w14:paraId="3B958AE4" w14:textId="6BEFE54E">
      <w:pPr>
        <w:pStyle w:val="ListParagraph"/>
        <w:numPr>
          <w:ilvl w:val="0"/>
          <w:numId w:val="9"/>
        </w:numPr>
        <w:spacing w:after="0"/>
        <w:rPr>
          <w:szCs w:val="24"/>
        </w:rPr>
      </w:pPr>
      <w:r w:rsidRPr="00C53330">
        <w:rPr>
          <w:szCs w:val="24"/>
        </w:rPr>
        <w:t>Identify existing risk</w:t>
      </w:r>
    </w:p>
    <w:p w:rsidRPr="00C53330" w:rsidR="00BF1E25" w:rsidP="6A5D6749" w:rsidRDefault="1C75B012" w14:paraId="76C0D9D1" w14:textId="08FB4EEB">
      <w:pPr>
        <w:pStyle w:val="ListParagraph"/>
        <w:numPr>
          <w:ilvl w:val="0"/>
          <w:numId w:val="9"/>
        </w:numPr>
        <w:spacing w:after="0"/>
        <w:rPr>
          <w:szCs w:val="24"/>
        </w:rPr>
      </w:pPr>
      <w:r w:rsidRPr="00C53330">
        <w:rPr>
          <w:szCs w:val="24"/>
        </w:rPr>
        <w:t>Assess</w:t>
      </w:r>
      <w:r w:rsidRPr="00C53330" w:rsidR="1805EDB0">
        <w:rPr>
          <w:szCs w:val="24"/>
        </w:rPr>
        <w:t>ing</w:t>
      </w:r>
      <w:r w:rsidRPr="00C53330">
        <w:rPr>
          <w:szCs w:val="24"/>
        </w:rPr>
        <w:t xml:space="preserve"> the risk</w:t>
      </w:r>
    </w:p>
    <w:p w:rsidRPr="00C53330" w:rsidR="00BF1E25" w:rsidP="6A5D6749" w:rsidRDefault="1E177967" w14:paraId="685BE297" w14:textId="018A7E19">
      <w:pPr>
        <w:pStyle w:val="ListParagraph"/>
        <w:numPr>
          <w:ilvl w:val="0"/>
          <w:numId w:val="9"/>
        </w:numPr>
        <w:spacing w:after="0"/>
        <w:rPr>
          <w:szCs w:val="24"/>
        </w:rPr>
      </w:pPr>
      <w:r w:rsidRPr="00C53330">
        <w:rPr>
          <w:szCs w:val="24"/>
        </w:rPr>
        <w:t>Develop an appropriate response</w:t>
      </w:r>
    </w:p>
    <w:p w:rsidRPr="00C53330" w:rsidR="00BF1E25" w:rsidP="6A5D6749" w:rsidRDefault="7E5C1295" w14:paraId="1EBF8220" w14:textId="6BE91D5A">
      <w:pPr>
        <w:pStyle w:val="ListParagraph"/>
        <w:numPr>
          <w:ilvl w:val="0"/>
          <w:numId w:val="9"/>
        </w:numPr>
        <w:spacing w:after="0"/>
        <w:rPr>
          <w:szCs w:val="24"/>
        </w:rPr>
      </w:pPr>
      <w:r w:rsidRPr="00C53330">
        <w:rPr>
          <w:szCs w:val="24"/>
        </w:rPr>
        <w:t>Develop</w:t>
      </w:r>
      <w:r w:rsidRPr="00C53330" w:rsidR="7A2D2120">
        <w:rPr>
          <w:szCs w:val="24"/>
        </w:rPr>
        <w:t xml:space="preserve"> preventative mechanisms for identified risks</w:t>
      </w:r>
    </w:p>
    <w:p w:rsidRPr="00C53330" w:rsidR="00BF1E25" w:rsidP="6A5D6749" w:rsidRDefault="1E177967" w14:paraId="0B765F0A" w14:textId="04AACF1E">
      <w:pPr>
        <w:spacing w:after="0"/>
        <w:rPr>
          <w:szCs w:val="24"/>
        </w:rPr>
      </w:pPr>
      <w:r w:rsidRPr="00C53330">
        <w:rPr>
          <w:szCs w:val="24"/>
        </w:rPr>
        <w:t xml:space="preserve"> </w:t>
      </w:r>
    </w:p>
    <w:p w:rsidR="00D65254" w:rsidP="6A5D6749" w:rsidRDefault="00D65254" w14:paraId="11318D08" w14:textId="77777777">
      <w:pPr>
        <w:spacing w:after="0"/>
        <w:rPr>
          <w:szCs w:val="24"/>
        </w:rPr>
      </w:pPr>
    </w:p>
    <w:p w:rsidR="00D65254" w:rsidP="6A5D6749" w:rsidRDefault="00D65254" w14:paraId="47B43F9E" w14:textId="77777777">
      <w:pPr>
        <w:spacing w:after="0"/>
        <w:rPr>
          <w:szCs w:val="24"/>
        </w:rPr>
      </w:pPr>
    </w:p>
    <w:p w:rsidRPr="00C53330" w:rsidR="00D65254" w:rsidP="6A5D6749" w:rsidRDefault="00D65254" w14:paraId="441FAFD0" w14:textId="77777777">
      <w:pPr>
        <w:spacing w:after="0"/>
        <w:rPr>
          <w:szCs w:val="24"/>
        </w:rPr>
      </w:pPr>
    </w:p>
    <w:p w:rsidR="338DA53F" w:rsidP="004901A0" w:rsidRDefault="41E98D4B" w14:paraId="5204089B" w14:textId="77777777">
      <w:pPr>
        <w:spacing w:after="0"/>
        <w:rPr>
          <w:szCs w:val="24"/>
        </w:rPr>
      </w:pPr>
      <w:r w:rsidRPr="00C53330">
        <w:rPr>
          <w:szCs w:val="24"/>
        </w:rPr>
        <w:lastRenderedPageBreak/>
        <w:t>The field of healthcare</w:t>
      </w:r>
      <w:r w:rsidRPr="00C53330" w:rsidR="0C24C939">
        <w:rPr>
          <w:szCs w:val="24"/>
        </w:rPr>
        <w:t>,</w:t>
      </w:r>
      <w:r w:rsidRPr="00C53330">
        <w:rPr>
          <w:szCs w:val="24"/>
        </w:rPr>
        <w:t xml:space="preserve"> however</w:t>
      </w:r>
      <w:r w:rsidRPr="00C53330" w:rsidR="0C24C939">
        <w:rPr>
          <w:szCs w:val="24"/>
        </w:rPr>
        <w:t>,</w:t>
      </w:r>
      <w:r w:rsidRPr="00C53330">
        <w:rPr>
          <w:szCs w:val="24"/>
        </w:rPr>
        <w:t xml:space="preserve"> </w:t>
      </w:r>
      <w:r w:rsidRPr="00C53330" w:rsidR="6086B569">
        <w:rPr>
          <w:szCs w:val="24"/>
        </w:rPr>
        <w:t xml:space="preserve">presents some unique challenges with regards to privacy </w:t>
      </w:r>
      <w:r w:rsidRPr="00C53330" w:rsidR="663430DB">
        <w:rPr>
          <w:szCs w:val="24"/>
        </w:rPr>
        <w:t>that must be considered when implementing a risk management strategy. For this reason</w:t>
      </w:r>
      <w:r w:rsidRPr="00C53330" w:rsidR="64E8AAAD">
        <w:rPr>
          <w:szCs w:val="24"/>
        </w:rPr>
        <w:t>,</w:t>
      </w:r>
      <w:r w:rsidRPr="00C53330" w:rsidR="663430DB">
        <w:rPr>
          <w:szCs w:val="24"/>
        </w:rPr>
        <w:t xml:space="preserve"> we</w:t>
      </w:r>
      <w:r w:rsidRPr="00C53330" w:rsidR="10546518">
        <w:rPr>
          <w:szCs w:val="24"/>
        </w:rPr>
        <w:t xml:space="preserve"> strongly recommend </w:t>
      </w:r>
      <w:r w:rsidRPr="00C53330" w:rsidR="0961C006">
        <w:rPr>
          <w:szCs w:val="24"/>
        </w:rPr>
        <w:t>implement</w:t>
      </w:r>
      <w:r w:rsidRPr="00C53330" w:rsidR="10546518">
        <w:rPr>
          <w:szCs w:val="24"/>
        </w:rPr>
        <w:t xml:space="preserve">ing the </w:t>
      </w:r>
      <w:r w:rsidRPr="00C53330" w:rsidR="7E60C72F">
        <w:rPr>
          <w:szCs w:val="24"/>
        </w:rPr>
        <w:t xml:space="preserve">NIST Privacy Framework </w:t>
      </w:r>
      <w:r w:rsidRPr="00C53330" w:rsidR="10F01CB8">
        <w:rPr>
          <w:szCs w:val="24"/>
        </w:rPr>
        <w:t>and</w:t>
      </w:r>
      <w:r w:rsidRPr="00C53330" w:rsidR="10546518">
        <w:rPr>
          <w:szCs w:val="24"/>
        </w:rPr>
        <w:t xml:space="preserve"> NIST R</w:t>
      </w:r>
      <w:r w:rsidRPr="00C53330" w:rsidR="3A95C6F5">
        <w:rPr>
          <w:szCs w:val="24"/>
        </w:rPr>
        <w:t xml:space="preserve">isk Management Framework (RMF) </w:t>
      </w:r>
      <w:r w:rsidRPr="00C53330" w:rsidR="79962A32">
        <w:rPr>
          <w:szCs w:val="24"/>
        </w:rPr>
        <w:t xml:space="preserve">for the strategic management of organizational risk and the implementation of </w:t>
      </w:r>
      <w:r w:rsidRPr="00C53330" w:rsidR="3A95C6F5">
        <w:rPr>
          <w:szCs w:val="24"/>
        </w:rPr>
        <w:t>NIST 800-53</w:t>
      </w:r>
      <w:r w:rsidRPr="00C53330" w:rsidR="1B0A5530">
        <w:rPr>
          <w:szCs w:val="24"/>
        </w:rPr>
        <w:t xml:space="preserve"> for starting to </w:t>
      </w:r>
      <w:r w:rsidRPr="00C53330" w:rsidR="53258479">
        <w:rPr>
          <w:szCs w:val="24"/>
        </w:rPr>
        <w:t>ena</w:t>
      </w:r>
      <w:r w:rsidRPr="00C53330" w:rsidR="1B0A5530">
        <w:rPr>
          <w:szCs w:val="24"/>
        </w:rPr>
        <w:t>ct the technical controls needed to manage risk according to the needs of the organization.</w:t>
      </w:r>
      <w:r w:rsidR="00D65254">
        <w:rPr>
          <w:szCs w:val="24"/>
        </w:rPr>
        <w:t xml:space="preserve"> This ensures that Pomona Wellness Center adheres to it’s objective in providing a secure environment for patient data while also </w:t>
      </w:r>
      <w:r w:rsidR="00AE31B9">
        <w:rPr>
          <w:szCs w:val="24"/>
        </w:rPr>
        <w:t xml:space="preserve">deterring threats in the future. </w:t>
      </w:r>
    </w:p>
    <w:p w:rsidRPr="004901A0" w:rsidR="004901A0" w:rsidP="004901A0" w:rsidRDefault="004901A0" w14:paraId="65DEA565" w14:textId="77777777">
      <w:pPr>
        <w:spacing w:after="0"/>
        <w:rPr>
          <w:szCs w:val="24"/>
        </w:rPr>
      </w:pPr>
    </w:p>
    <w:p w:rsidRPr="00C53330" w:rsidR="03F738C6" w:rsidP="2080A8C2" w:rsidRDefault="6725346F" w14:paraId="3F3A291D" w14:textId="003ABF78">
      <w:pPr>
        <w:pStyle w:val="ListParagraph"/>
        <w:numPr>
          <w:ilvl w:val="0"/>
          <w:numId w:val="22"/>
        </w:numPr>
        <w:spacing w:after="0"/>
        <w:rPr>
          <w:szCs w:val="24"/>
        </w:rPr>
      </w:pPr>
      <w:r w:rsidRPr="00C53330">
        <w:rPr>
          <w:szCs w:val="24"/>
        </w:rPr>
        <w:t xml:space="preserve">The NIST Privacy Framework is a modular, jurisdiction agnostic framework that can meet the needs of any organization with </w:t>
      </w:r>
      <w:r w:rsidRPr="00C53330" w:rsidR="1AA4AA69">
        <w:rPr>
          <w:szCs w:val="24"/>
        </w:rPr>
        <w:t>regards</w:t>
      </w:r>
      <w:r w:rsidRPr="00C53330">
        <w:rPr>
          <w:szCs w:val="24"/>
        </w:rPr>
        <w:t xml:space="preserve"> to compliance with the regu</w:t>
      </w:r>
      <w:r w:rsidRPr="00C53330" w:rsidR="573DBE1C">
        <w:rPr>
          <w:szCs w:val="24"/>
        </w:rPr>
        <w:t>lation around data privacy</w:t>
      </w:r>
      <w:r w:rsidRPr="00C53330" w:rsidR="77B55346">
        <w:rPr>
          <w:szCs w:val="24"/>
        </w:rPr>
        <w:t xml:space="preserve">. In this assessment we are testing the infrastructure of a health care facility that processes and stores sensitive personal </w:t>
      </w:r>
      <w:r w:rsidRPr="00C53330" w:rsidR="27D5EB1F">
        <w:rPr>
          <w:szCs w:val="24"/>
        </w:rPr>
        <w:t xml:space="preserve">health </w:t>
      </w:r>
      <w:r w:rsidRPr="00C53330" w:rsidR="77B55346">
        <w:rPr>
          <w:szCs w:val="24"/>
        </w:rPr>
        <w:t xml:space="preserve">data of patients. </w:t>
      </w:r>
      <w:r w:rsidRPr="00C53330" w:rsidR="0420A575">
        <w:rPr>
          <w:szCs w:val="24"/>
        </w:rPr>
        <w:t xml:space="preserve">This puts the organization under the obligation to comply with </w:t>
      </w:r>
      <w:r w:rsidRPr="00C53330" w:rsidR="586879E8">
        <w:rPr>
          <w:szCs w:val="24"/>
        </w:rPr>
        <w:t>the Health Insurance Portability and Accountability Act (</w:t>
      </w:r>
      <w:r w:rsidRPr="00C53330" w:rsidR="0420A575">
        <w:rPr>
          <w:szCs w:val="24"/>
        </w:rPr>
        <w:t>HIPAA</w:t>
      </w:r>
      <w:r w:rsidRPr="00C53330" w:rsidR="0DB14BA4">
        <w:rPr>
          <w:szCs w:val="24"/>
        </w:rPr>
        <w:t>)</w:t>
      </w:r>
      <w:r w:rsidRPr="00C53330" w:rsidR="0420A575">
        <w:rPr>
          <w:szCs w:val="24"/>
        </w:rPr>
        <w:t xml:space="preserve"> </w:t>
      </w:r>
      <w:r w:rsidRPr="00C53330" w:rsidR="0DB14BA4">
        <w:rPr>
          <w:szCs w:val="24"/>
        </w:rPr>
        <w:t>of 1996</w:t>
      </w:r>
      <w:r w:rsidRPr="00C53330" w:rsidR="0420A575">
        <w:rPr>
          <w:szCs w:val="24"/>
        </w:rPr>
        <w:t xml:space="preserve"> and, where appropriate, </w:t>
      </w:r>
      <w:r w:rsidRPr="00C53330" w:rsidR="6777706B">
        <w:rPr>
          <w:szCs w:val="24"/>
        </w:rPr>
        <w:t>the California Consumer Privacy Act (</w:t>
      </w:r>
      <w:r w:rsidRPr="00C53330" w:rsidR="0420A575">
        <w:rPr>
          <w:szCs w:val="24"/>
        </w:rPr>
        <w:t>CCPA</w:t>
      </w:r>
      <w:r w:rsidRPr="00C53330" w:rsidR="7AD567AB">
        <w:rPr>
          <w:szCs w:val="24"/>
        </w:rPr>
        <w:t>) and California Privacy Rights Act</w:t>
      </w:r>
      <w:r w:rsidRPr="00C53330" w:rsidR="0420A575">
        <w:rPr>
          <w:szCs w:val="24"/>
        </w:rPr>
        <w:t xml:space="preserve"> regulat</w:t>
      </w:r>
      <w:r w:rsidRPr="00C53330" w:rsidR="19BF00EC">
        <w:rPr>
          <w:szCs w:val="24"/>
        </w:rPr>
        <w:t>ory constraints.</w:t>
      </w:r>
    </w:p>
    <w:p w:rsidRPr="00C53330" w:rsidR="0A4D1484" w:rsidP="0A4D1484" w:rsidRDefault="0A4D1484" w14:paraId="6A356DC1" w14:textId="6477687C">
      <w:pPr>
        <w:spacing w:after="0"/>
        <w:ind w:firstLine="720"/>
        <w:rPr>
          <w:szCs w:val="24"/>
          <w:highlight w:val="yellow"/>
        </w:rPr>
      </w:pPr>
    </w:p>
    <w:p w:rsidRPr="00C53330" w:rsidR="522E3CC7" w:rsidP="0A4D1484" w:rsidRDefault="00705493" w14:paraId="55C00489" w14:textId="6F9B06EA">
      <w:pPr>
        <w:spacing w:after="0"/>
        <w:ind w:firstLine="720"/>
        <w:rPr>
          <w:szCs w:val="24"/>
        </w:rPr>
      </w:pPr>
      <w:hyperlink r:id="rId22">
        <w:r w:rsidRPr="00C53330" w:rsidR="522E3CC7">
          <w:rPr>
            <w:rStyle w:val="Hyperlink"/>
            <w:szCs w:val="24"/>
          </w:rPr>
          <w:t>https://www.nist.gov/privacy-framework/privacy-framework</w:t>
        </w:r>
      </w:hyperlink>
    </w:p>
    <w:p w:rsidRPr="00C53330" w:rsidR="193795F6" w:rsidP="193795F6" w:rsidRDefault="193795F6" w14:paraId="40235D68" w14:textId="4061E3F8">
      <w:pPr>
        <w:spacing w:after="0"/>
        <w:rPr>
          <w:szCs w:val="24"/>
        </w:rPr>
      </w:pPr>
    </w:p>
    <w:p w:rsidRPr="00C53330" w:rsidR="19BF00EC" w:rsidP="2EE3CD07" w:rsidRDefault="19BF00EC" w14:paraId="42B6C2AC" w14:textId="601BBAEF">
      <w:pPr>
        <w:pStyle w:val="ListParagraph"/>
        <w:numPr>
          <w:ilvl w:val="0"/>
          <w:numId w:val="22"/>
        </w:numPr>
        <w:spacing w:after="0"/>
        <w:rPr>
          <w:rFonts w:ascii="Calibri" w:hAnsi="Calibri" w:eastAsia="Calibri" w:cs="Calibri"/>
          <w:szCs w:val="24"/>
        </w:rPr>
      </w:pPr>
      <w:r w:rsidRPr="00C53330">
        <w:rPr>
          <w:rFonts w:ascii="Calibri" w:hAnsi="Calibri" w:eastAsia="Calibri" w:cs="Calibri"/>
          <w:szCs w:val="24"/>
        </w:rPr>
        <w:t xml:space="preserve">The NIST Risk Management Framework provides a process that integrates security, privacy, and cyber supply-chain risk management activities into the system development life cycle, making it an ideal choice for considering how to implement any additional controls </w:t>
      </w:r>
      <w:r w:rsidRPr="00C53330" w:rsidR="4E1E2713">
        <w:rPr>
          <w:rFonts w:ascii="Calibri" w:hAnsi="Calibri" w:eastAsia="Calibri" w:cs="Calibri"/>
          <w:szCs w:val="24"/>
        </w:rPr>
        <w:t>that</w:t>
      </w:r>
      <w:r w:rsidRPr="00C53330">
        <w:rPr>
          <w:rFonts w:ascii="Calibri" w:hAnsi="Calibri" w:eastAsia="Calibri" w:cs="Calibri"/>
          <w:szCs w:val="24"/>
        </w:rPr>
        <w:t xml:space="preserve"> </w:t>
      </w:r>
      <w:r w:rsidRPr="00C53330" w:rsidR="4E1E2713">
        <w:rPr>
          <w:rFonts w:ascii="Calibri" w:hAnsi="Calibri" w:eastAsia="Calibri" w:cs="Calibri"/>
          <w:szCs w:val="24"/>
        </w:rPr>
        <w:t>are chosen in respo</w:t>
      </w:r>
      <w:r w:rsidRPr="00C53330">
        <w:rPr>
          <w:rFonts w:ascii="Calibri" w:hAnsi="Calibri" w:eastAsia="Calibri" w:cs="Calibri"/>
          <w:szCs w:val="24"/>
        </w:rPr>
        <w:t>n</w:t>
      </w:r>
      <w:r w:rsidRPr="00C53330" w:rsidR="7E2EA294">
        <w:rPr>
          <w:rFonts w:ascii="Calibri" w:hAnsi="Calibri" w:eastAsia="Calibri" w:cs="Calibri"/>
          <w:szCs w:val="24"/>
        </w:rPr>
        <w:t>se to the findings generated</w:t>
      </w:r>
      <w:r w:rsidRPr="00C53330">
        <w:rPr>
          <w:rFonts w:ascii="Calibri" w:hAnsi="Calibri" w:eastAsia="Calibri" w:cs="Calibri"/>
          <w:szCs w:val="24"/>
        </w:rPr>
        <w:t xml:space="preserve"> from this report.</w:t>
      </w:r>
      <w:r w:rsidRPr="00C53330" w:rsidR="35305DA4">
        <w:rPr>
          <w:rFonts w:ascii="Calibri" w:hAnsi="Calibri" w:eastAsia="Calibri" w:cs="Calibri"/>
          <w:szCs w:val="24"/>
        </w:rPr>
        <w:t xml:space="preserve"> This framework expands upon the 4</w:t>
      </w:r>
      <w:r w:rsidRPr="00C53330" w:rsidR="68B8697F">
        <w:rPr>
          <w:rFonts w:ascii="Calibri" w:hAnsi="Calibri" w:eastAsia="Calibri" w:cs="Calibri"/>
          <w:szCs w:val="24"/>
        </w:rPr>
        <w:t>-</w:t>
      </w:r>
      <w:r w:rsidRPr="00C53330" w:rsidR="35305DA4">
        <w:rPr>
          <w:rFonts w:ascii="Calibri" w:hAnsi="Calibri" w:eastAsia="Calibri" w:cs="Calibri"/>
          <w:szCs w:val="24"/>
        </w:rPr>
        <w:t>step process above to provide a step</w:t>
      </w:r>
      <w:r w:rsidRPr="00C53330" w:rsidR="561B13A6">
        <w:rPr>
          <w:rFonts w:ascii="Calibri" w:hAnsi="Calibri" w:eastAsia="Calibri" w:cs="Calibri"/>
          <w:szCs w:val="24"/>
        </w:rPr>
        <w:t>-</w:t>
      </w:r>
      <w:r w:rsidRPr="00C53330" w:rsidR="35305DA4">
        <w:rPr>
          <w:rFonts w:ascii="Calibri" w:hAnsi="Calibri" w:eastAsia="Calibri" w:cs="Calibri"/>
          <w:szCs w:val="24"/>
        </w:rPr>
        <w:t>by</w:t>
      </w:r>
      <w:r w:rsidRPr="00C53330" w:rsidR="561B13A6">
        <w:rPr>
          <w:rFonts w:ascii="Calibri" w:hAnsi="Calibri" w:eastAsia="Calibri" w:cs="Calibri"/>
          <w:szCs w:val="24"/>
        </w:rPr>
        <w:t>-</w:t>
      </w:r>
      <w:r w:rsidRPr="00C53330" w:rsidR="35305DA4">
        <w:rPr>
          <w:rFonts w:ascii="Calibri" w:hAnsi="Calibri" w:eastAsia="Calibri" w:cs="Calibri"/>
          <w:szCs w:val="24"/>
        </w:rPr>
        <w:t xml:space="preserve">step approach to </w:t>
      </w:r>
      <w:r w:rsidRPr="00C53330" w:rsidR="2430109F">
        <w:rPr>
          <w:rFonts w:ascii="Calibri" w:hAnsi="Calibri" w:eastAsia="Calibri" w:cs="Calibri"/>
          <w:szCs w:val="24"/>
        </w:rPr>
        <w:t>the organization’s new and legacy systems. The chart is laid out as follows:</w:t>
      </w:r>
    </w:p>
    <w:p w:rsidRPr="00C53330" w:rsidR="2DC04A0B" w:rsidRDefault="004901A0" w14:paraId="2FE32B57" w14:textId="5447B11A">
      <w:pPr>
        <w:rPr>
          <w:rFonts w:ascii="Calibri" w:hAnsi="Calibri" w:eastAsia="Calibri" w:cs="Calibri"/>
          <w:szCs w:val="24"/>
        </w:rPr>
      </w:pPr>
      <w:r>
        <w:rPr>
          <w:rFonts w:ascii="Calibri" w:hAnsi="Calibri" w:eastAsia="Calibri" w:cs="Calibri"/>
          <w:szCs w:val="24"/>
        </w:rPr>
        <w:br w:type="page"/>
      </w:r>
    </w:p>
    <w:p w:rsidRPr="00C53330" w:rsidR="2DC04A0B" w:rsidP="2DC04A0B" w:rsidRDefault="2DC04A0B" w14:paraId="5D62125A" w14:textId="77777777">
      <w:pPr>
        <w:spacing w:after="0"/>
        <w:rPr>
          <w:rFonts w:ascii="Calibri" w:hAnsi="Calibri" w:eastAsia="Calibri" w:cs="Calibri"/>
          <w:szCs w:val="24"/>
        </w:rPr>
      </w:pPr>
    </w:p>
    <w:tbl>
      <w:tblPr>
        <w:tblStyle w:val="TableGrid"/>
        <w:tblW w:w="0" w:type="auto"/>
        <w:tblLayout w:type="fixed"/>
        <w:tblLook w:val="06A0" w:firstRow="1" w:lastRow="0" w:firstColumn="1" w:lastColumn="0" w:noHBand="1" w:noVBand="1"/>
      </w:tblPr>
      <w:tblGrid>
        <w:gridCol w:w="1710"/>
        <w:gridCol w:w="7755"/>
      </w:tblGrid>
      <w:tr w:rsidR="660AD2F1" w:rsidTr="2F471657" w14:paraId="11421FF9" w14:textId="77777777">
        <w:trPr>
          <w:trHeight w:val="300"/>
        </w:trPr>
        <w:tc>
          <w:tcPr>
            <w:tcW w:w="1710" w:type="dxa"/>
            <w:vAlign w:val="center"/>
          </w:tcPr>
          <w:p w:rsidRPr="00C53330" w:rsidR="660AD2F1" w:rsidRDefault="660AD2F1" w14:paraId="131F8A4F" w14:textId="2C703FE8">
            <w:pPr>
              <w:rPr>
                <w:szCs w:val="24"/>
              </w:rPr>
            </w:pPr>
            <w:r w:rsidRPr="00C53330">
              <w:rPr>
                <w:szCs w:val="24"/>
              </w:rPr>
              <w:t xml:space="preserve">Step </w:t>
            </w:r>
          </w:p>
        </w:tc>
        <w:tc>
          <w:tcPr>
            <w:tcW w:w="7755" w:type="dxa"/>
            <w:vAlign w:val="center"/>
          </w:tcPr>
          <w:p w:rsidRPr="00C53330" w:rsidR="660AD2F1" w:rsidRDefault="660AD2F1" w14:paraId="44CD17F6" w14:textId="03EEF8B0">
            <w:pPr>
              <w:rPr>
                <w:szCs w:val="24"/>
              </w:rPr>
            </w:pPr>
            <w:r w:rsidRPr="00C53330">
              <w:rPr>
                <w:szCs w:val="24"/>
              </w:rPr>
              <w:t xml:space="preserve">Purpose </w:t>
            </w:r>
          </w:p>
        </w:tc>
      </w:tr>
      <w:tr w:rsidR="660AD2F1" w:rsidTr="2F471657" w14:paraId="4095C600" w14:textId="77777777">
        <w:trPr>
          <w:trHeight w:val="300"/>
        </w:trPr>
        <w:tc>
          <w:tcPr>
            <w:tcW w:w="1710" w:type="dxa"/>
            <w:vAlign w:val="center"/>
          </w:tcPr>
          <w:p w:rsidRPr="00C53330" w:rsidR="660AD2F1" w:rsidRDefault="660AD2F1" w14:paraId="695FA4C4" w14:textId="54314972">
            <w:pPr>
              <w:rPr>
                <w:szCs w:val="24"/>
              </w:rPr>
            </w:pPr>
            <w:r w:rsidRPr="00C53330">
              <w:rPr>
                <w:szCs w:val="24"/>
              </w:rPr>
              <w:t xml:space="preserve">Prepare </w:t>
            </w:r>
          </w:p>
        </w:tc>
        <w:tc>
          <w:tcPr>
            <w:tcW w:w="7755" w:type="dxa"/>
            <w:vAlign w:val="center"/>
          </w:tcPr>
          <w:p w:rsidRPr="00C53330" w:rsidR="660AD2F1" w:rsidRDefault="660AD2F1" w14:paraId="0104E62B" w14:textId="1794C826">
            <w:pPr>
              <w:rPr>
                <w:szCs w:val="24"/>
              </w:rPr>
            </w:pPr>
            <w:r w:rsidRPr="00C53330">
              <w:rPr>
                <w:szCs w:val="24"/>
              </w:rPr>
              <w:t xml:space="preserve">Essential activities to prepare the organization to manage security and privacy risks. </w:t>
            </w:r>
          </w:p>
        </w:tc>
      </w:tr>
      <w:tr w:rsidR="660AD2F1" w:rsidTr="2F471657" w14:paraId="33E93FB4" w14:textId="77777777">
        <w:trPr>
          <w:trHeight w:val="300"/>
        </w:trPr>
        <w:tc>
          <w:tcPr>
            <w:tcW w:w="1710" w:type="dxa"/>
            <w:vAlign w:val="center"/>
          </w:tcPr>
          <w:p w:rsidRPr="00C53330" w:rsidR="660AD2F1" w:rsidRDefault="660AD2F1" w14:paraId="32F97BB6" w14:textId="3BB6C903">
            <w:pPr>
              <w:rPr>
                <w:szCs w:val="24"/>
              </w:rPr>
            </w:pPr>
            <w:r w:rsidRPr="00C53330">
              <w:rPr>
                <w:szCs w:val="24"/>
              </w:rPr>
              <w:t>Categorize</w:t>
            </w:r>
          </w:p>
        </w:tc>
        <w:tc>
          <w:tcPr>
            <w:tcW w:w="7755" w:type="dxa"/>
            <w:vAlign w:val="center"/>
          </w:tcPr>
          <w:p w:rsidRPr="00C53330" w:rsidR="660AD2F1" w:rsidRDefault="660AD2F1" w14:paraId="0FEE3CD1" w14:textId="1604A6D8">
            <w:pPr>
              <w:rPr>
                <w:szCs w:val="24"/>
              </w:rPr>
            </w:pPr>
            <w:r w:rsidRPr="00C53330">
              <w:rPr>
                <w:szCs w:val="24"/>
              </w:rPr>
              <w:t>Inform organizational risk management processes and tasks by determining the adverse impact with respect to the loss of confidentiality, integrity, and availability of systems and the information processed, stored, and transmitted by those systems</w:t>
            </w:r>
          </w:p>
        </w:tc>
      </w:tr>
      <w:tr w:rsidR="660AD2F1" w:rsidTr="2F471657" w14:paraId="73034365" w14:textId="77777777">
        <w:trPr>
          <w:trHeight w:val="300"/>
        </w:trPr>
        <w:tc>
          <w:tcPr>
            <w:tcW w:w="1710" w:type="dxa"/>
            <w:vAlign w:val="center"/>
          </w:tcPr>
          <w:p w:rsidRPr="00C53330" w:rsidR="660AD2F1" w:rsidRDefault="660AD2F1" w14:paraId="4ACD7A80" w14:textId="58C59BD0">
            <w:pPr>
              <w:rPr>
                <w:szCs w:val="24"/>
              </w:rPr>
            </w:pPr>
            <w:r w:rsidRPr="00C53330">
              <w:rPr>
                <w:szCs w:val="24"/>
              </w:rPr>
              <w:t xml:space="preserve">Select </w:t>
            </w:r>
          </w:p>
        </w:tc>
        <w:tc>
          <w:tcPr>
            <w:tcW w:w="7755" w:type="dxa"/>
            <w:vAlign w:val="center"/>
          </w:tcPr>
          <w:p w:rsidRPr="00C53330" w:rsidR="660AD2F1" w:rsidRDefault="660AD2F1" w14:paraId="102FBF42" w14:textId="5DD4264C">
            <w:pPr>
              <w:rPr>
                <w:szCs w:val="24"/>
              </w:rPr>
            </w:pPr>
            <w:r w:rsidRPr="00C53330">
              <w:rPr>
                <w:szCs w:val="24"/>
              </w:rPr>
              <w:t xml:space="preserve">Select, tailor, and document the controls necessary to protect the system and organization commensurate with risk </w:t>
            </w:r>
          </w:p>
        </w:tc>
      </w:tr>
      <w:tr w:rsidR="660AD2F1" w:rsidTr="2F471657" w14:paraId="5DA80ED6" w14:textId="77777777">
        <w:trPr>
          <w:trHeight w:val="300"/>
        </w:trPr>
        <w:tc>
          <w:tcPr>
            <w:tcW w:w="1710" w:type="dxa"/>
            <w:vAlign w:val="center"/>
          </w:tcPr>
          <w:p w:rsidRPr="00C53330" w:rsidR="660AD2F1" w:rsidRDefault="660AD2F1" w14:paraId="0A5F99C1" w14:textId="5622B886">
            <w:pPr>
              <w:rPr>
                <w:szCs w:val="24"/>
              </w:rPr>
            </w:pPr>
            <w:r w:rsidRPr="00C53330">
              <w:rPr>
                <w:szCs w:val="24"/>
              </w:rPr>
              <w:t xml:space="preserve">Implement </w:t>
            </w:r>
          </w:p>
        </w:tc>
        <w:tc>
          <w:tcPr>
            <w:tcW w:w="7755" w:type="dxa"/>
            <w:vAlign w:val="center"/>
          </w:tcPr>
          <w:p w:rsidRPr="00C53330" w:rsidR="660AD2F1" w:rsidRDefault="660AD2F1" w14:paraId="01FD730B" w14:textId="7B653612">
            <w:pPr>
              <w:rPr>
                <w:szCs w:val="24"/>
              </w:rPr>
            </w:pPr>
            <w:r w:rsidRPr="00C53330">
              <w:rPr>
                <w:szCs w:val="24"/>
              </w:rPr>
              <w:t xml:space="preserve">Implement the controls in the security and privacy plans for the system and organization </w:t>
            </w:r>
          </w:p>
        </w:tc>
      </w:tr>
      <w:tr w:rsidR="660AD2F1" w:rsidTr="2F471657" w14:paraId="6D47EBA4" w14:textId="77777777">
        <w:trPr>
          <w:trHeight w:val="300"/>
        </w:trPr>
        <w:tc>
          <w:tcPr>
            <w:tcW w:w="1710" w:type="dxa"/>
            <w:vAlign w:val="center"/>
          </w:tcPr>
          <w:p w:rsidRPr="00C53330" w:rsidR="660AD2F1" w:rsidRDefault="660AD2F1" w14:paraId="6FA55A81" w14:textId="4CA7E7FC">
            <w:pPr>
              <w:rPr>
                <w:szCs w:val="24"/>
              </w:rPr>
            </w:pPr>
            <w:r w:rsidRPr="00C53330">
              <w:rPr>
                <w:szCs w:val="24"/>
              </w:rPr>
              <w:t>Assess</w:t>
            </w:r>
          </w:p>
        </w:tc>
        <w:tc>
          <w:tcPr>
            <w:tcW w:w="7755" w:type="dxa"/>
            <w:vAlign w:val="center"/>
          </w:tcPr>
          <w:p w:rsidRPr="00C53330" w:rsidR="660AD2F1" w:rsidRDefault="660AD2F1" w14:paraId="4838EF9F" w14:textId="739DC4E3">
            <w:pPr>
              <w:rPr>
                <w:szCs w:val="24"/>
              </w:rPr>
            </w:pPr>
            <w:r w:rsidRPr="00C53330">
              <w:rPr>
                <w:szCs w:val="24"/>
              </w:rPr>
              <w:t xml:space="preserve">Determine if the controls are implemented correctly, operating as intended, and producing the desired outcome with respect to meeting the security and privacy requirements for the system and the organization. </w:t>
            </w:r>
          </w:p>
        </w:tc>
      </w:tr>
      <w:tr w:rsidR="660AD2F1" w:rsidTr="2F471657" w14:paraId="3CF86885" w14:textId="77777777">
        <w:trPr>
          <w:trHeight w:val="300"/>
        </w:trPr>
        <w:tc>
          <w:tcPr>
            <w:tcW w:w="1710" w:type="dxa"/>
            <w:vAlign w:val="center"/>
          </w:tcPr>
          <w:p w:rsidRPr="00C53330" w:rsidR="660AD2F1" w:rsidRDefault="660AD2F1" w14:paraId="08210FED" w14:textId="0A949F08">
            <w:pPr>
              <w:rPr>
                <w:szCs w:val="24"/>
              </w:rPr>
            </w:pPr>
            <w:r w:rsidRPr="00C53330">
              <w:rPr>
                <w:szCs w:val="24"/>
              </w:rPr>
              <w:t xml:space="preserve">Authorize </w:t>
            </w:r>
          </w:p>
        </w:tc>
        <w:tc>
          <w:tcPr>
            <w:tcW w:w="7755" w:type="dxa"/>
            <w:vAlign w:val="center"/>
          </w:tcPr>
          <w:p w:rsidRPr="00C53330" w:rsidR="660AD2F1" w:rsidRDefault="660AD2F1" w14:paraId="049AF70F" w14:textId="3472085D">
            <w:pPr>
              <w:rPr>
                <w:szCs w:val="24"/>
              </w:rPr>
            </w:pPr>
            <w:r w:rsidRPr="00C53330">
              <w:rPr>
                <w:szCs w:val="24"/>
              </w:rPr>
              <w:t xml:space="preserve">Provide accountability by requiring a senior official to determine if the security and privacy risk based on the operation of a system or the use of common controls is acceptable </w:t>
            </w:r>
          </w:p>
        </w:tc>
      </w:tr>
      <w:tr w:rsidR="660AD2F1" w:rsidTr="2F471657" w14:paraId="7562235B" w14:textId="77777777">
        <w:trPr>
          <w:trHeight w:val="300"/>
        </w:trPr>
        <w:tc>
          <w:tcPr>
            <w:tcW w:w="1710" w:type="dxa"/>
            <w:vAlign w:val="center"/>
          </w:tcPr>
          <w:p w:rsidRPr="00C53330" w:rsidR="660AD2F1" w:rsidRDefault="660AD2F1" w14:paraId="1993956B" w14:textId="386FAAEA">
            <w:pPr>
              <w:rPr>
                <w:szCs w:val="24"/>
              </w:rPr>
            </w:pPr>
            <w:r w:rsidRPr="00C53330">
              <w:rPr>
                <w:szCs w:val="24"/>
              </w:rPr>
              <w:t xml:space="preserve">Monitor </w:t>
            </w:r>
          </w:p>
        </w:tc>
        <w:tc>
          <w:tcPr>
            <w:tcW w:w="7755" w:type="dxa"/>
            <w:vAlign w:val="center"/>
          </w:tcPr>
          <w:p w:rsidRPr="00C53330" w:rsidR="660AD2F1" w:rsidP="00945812" w:rsidRDefault="660AD2F1" w14:paraId="7232774E" w14:textId="0E9F35DB">
            <w:pPr>
              <w:keepNext/>
              <w:rPr>
                <w:szCs w:val="24"/>
              </w:rPr>
            </w:pPr>
            <w:r w:rsidRPr="00C53330">
              <w:rPr>
                <w:szCs w:val="24"/>
              </w:rPr>
              <w:t>Maintain ongoing situational awareness about the security and privacy posture of the system and organization to support risk management decisions.</w:t>
            </w:r>
          </w:p>
        </w:tc>
      </w:tr>
    </w:tbl>
    <w:p w:rsidR="00086AB3" w:rsidP="00945812" w:rsidRDefault="00945812" w14:paraId="06CE2A32" w14:textId="47AAB38D">
      <w:pPr>
        <w:pStyle w:val="Caption"/>
        <w:ind w:left="2160" w:firstLine="720"/>
        <w:rPr>
          <w:sz w:val="22"/>
          <w:szCs w:val="22"/>
        </w:rPr>
      </w:pPr>
      <w:r>
        <w:t xml:space="preserve">Figure </w:t>
      </w:r>
      <w:r>
        <w:fldChar w:fldCharType="begin"/>
      </w:r>
      <w:r>
        <w:instrText xml:space="preserve"> SEQ Figure \* ARABIC </w:instrText>
      </w:r>
      <w:r>
        <w:fldChar w:fldCharType="separate"/>
      </w:r>
      <w:r>
        <w:rPr>
          <w:noProof/>
        </w:rPr>
        <w:t>2</w:t>
      </w:r>
      <w:r>
        <w:fldChar w:fldCharType="end"/>
      </w:r>
      <w:r>
        <w:t>: NIST Risk Management framework</w:t>
      </w:r>
    </w:p>
    <w:p w:rsidR="0E24D629" w:rsidP="629B1561" w:rsidRDefault="17B05D93" w14:paraId="0F666D13" w14:textId="2CB9B7B5">
      <w:pPr>
        <w:spacing w:after="0"/>
        <w:ind w:left="720"/>
        <w:rPr>
          <w:sz w:val="22"/>
          <w:szCs w:val="22"/>
        </w:rPr>
      </w:pPr>
      <w:r w:rsidRPr="67575760">
        <w:rPr>
          <w:sz w:val="22"/>
          <w:szCs w:val="22"/>
        </w:rPr>
        <w:t xml:space="preserve">Table 1: </w:t>
      </w:r>
    </w:p>
    <w:p w:rsidR="4DE24734" w:rsidP="00C46B86" w:rsidRDefault="00CA41C4" w14:paraId="0FA69165" w14:textId="12172D20">
      <w:pPr>
        <w:spacing w:after="0"/>
        <w:ind w:left="720"/>
        <w:rPr>
          <w:rStyle w:val="Hyperlink"/>
          <w:sz w:val="22"/>
          <w:szCs w:val="22"/>
        </w:rPr>
      </w:pPr>
      <w:hyperlink w:history="1" r:id="rId23">
        <w:r w:rsidRPr="001641AC" w:rsidR="00C46B86">
          <w:rPr>
            <w:rStyle w:val="Hyperlink"/>
            <w:sz w:val="22"/>
            <w:szCs w:val="22"/>
          </w:rPr>
          <w:t>https://csrc.nist.gov/projects/risk-management/about-rmfCVE</w:t>
        </w:r>
      </w:hyperlink>
    </w:p>
    <w:p w:rsidRPr="00CD511C" w:rsidR="00C46B86" w:rsidP="00C46B86" w:rsidRDefault="00C46B86" w14:paraId="02B6921C" w14:textId="77777777">
      <w:pPr>
        <w:spacing w:after="0"/>
        <w:ind w:left="720"/>
        <w:rPr>
          <w:color w:val="0066FF" w:themeColor="hyperlink"/>
          <w:sz w:val="22"/>
          <w:szCs w:val="22"/>
          <w:u w:val="single"/>
        </w:rPr>
      </w:pPr>
    </w:p>
    <w:p w:rsidRPr="00C53330" w:rsidR="17BDAF5E" w:rsidP="31AF3AD4" w:rsidRDefault="441B5B7E" w14:paraId="2EC9DB28" w14:textId="67C37AC1">
      <w:pPr>
        <w:pStyle w:val="ListParagraph"/>
        <w:numPr>
          <w:ilvl w:val="0"/>
          <w:numId w:val="22"/>
        </w:numPr>
        <w:spacing w:after="0"/>
        <w:rPr>
          <w:rFonts w:ascii="Calibri" w:hAnsi="Calibri" w:eastAsia="Calibri" w:cs="Calibri"/>
          <w:szCs w:val="24"/>
        </w:rPr>
      </w:pPr>
      <w:r w:rsidRPr="00C53330">
        <w:rPr>
          <w:rFonts w:ascii="Calibri" w:hAnsi="Calibri" w:eastAsia="Calibri" w:cs="Calibri"/>
          <w:szCs w:val="24"/>
        </w:rPr>
        <w:t>F</w:t>
      </w:r>
      <w:r w:rsidRPr="00C53330" w:rsidR="4C99DDA0">
        <w:rPr>
          <w:rFonts w:ascii="Calibri" w:hAnsi="Calibri" w:eastAsia="Calibri" w:cs="Calibri"/>
          <w:szCs w:val="24"/>
        </w:rPr>
        <w:t xml:space="preserve">inally, </w:t>
      </w:r>
      <w:r w:rsidRPr="00C53330" w:rsidR="21EFAC68">
        <w:rPr>
          <w:rFonts w:ascii="Calibri" w:hAnsi="Calibri" w:eastAsia="Calibri" w:cs="Calibri"/>
          <w:szCs w:val="24"/>
        </w:rPr>
        <w:t>NIST 800-53</w:t>
      </w:r>
      <w:r w:rsidRPr="00C53330" w:rsidR="42D41304">
        <w:rPr>
          <w:rFonts w:ascii="Calibri" w:hAnsi="Calibri" w:eastAsia="Calibri" w:cs="Calibri"/>
          <w:szCs w:val="24"/>
        </w:rPr>
        <w:t xml:space="preserve">, titled Security and Privacy Controls for Information Systems and Organizations, </w:t>
      </w:r>
      <w:r w:rsidRPr="00C53330" w:rsidR="7B7B098A">
        <w:rPr>
          <w:rFonts w:ascii="Calibri" w:hAnsi="Calibri" w:eastAsia="Calibri" w:cs="Calibri"/>
          <w:szCs w:val="24"/>
        </w:rPr>
        <w:t>provide</w:t>
      </w:r>
      <w:r w:rsidRPr="00C53330" w:rsidR="79DEBA0C">
        <w:rPr>
          <w:rFonts w:ascii="Calibri" w:hAnsi="Calibri" w:eastAsia="Calibri" w:cs="Calibri"/>
          <w:szCs w:val="24"/>
        </w:rPr>
        <w:t>s</w:t>
      </w:r>
      <w:r w:rsidRPr="00C53330" w:rsidR="7B7B098A">
        <w:rPr>
          <w:rFonts w:ascii="Calibri" w:hAnsi="Calibri" w:eastAsia="Calibri" w:cs="Calibri"/>
          <w:szCs w:val="24"/>
        </w:rPr>
        <w:t xml:space="preserve"> a comprehensive guide on the implementation of </w:t>
      </w:r>
      <w:r w:rsidRPr="00C53330" w:rsidR="079482FC">
        <w:rPr>
          <w:rFonts w:ascii="Calibri" w:hAnsi="Calibri" w:eastAsia="Calibri" w:cs="Calibri"/>
          <w:szCs w:val="24"/>
        </w:rPr>
        <w:t xml:space="preserve">the technical </w:t>
      </w:r>
      <w:r w:rsidRPr="00C53330" w:rsidR="7B7B098A">
        <w:rPr>
          <w:rFonts w:ascii="Calibri" w:hAnsi="Calibri" w:eastAsia="Calibri" w:cs="Calibri"/>
          <w:szCs w:val="24"/>
        </w:rPr>
        <w:t xml:space="preserve">systems and </w:t>
      </w:r>
      <w:r w:rsidRPr="00C53330" w:rsidR="5D6F019E">
        <w:rPr>
          <w:rFonts w:ascii="Calibri" w:hAnsi="Calibri" w:eastAsia="Calibri" w:cs="Calibri"/>
          <w:szCs w:val="24"/>
        </w:rPr>
        <w:t>controls</w:t>
      </w:r>
      <w:r w:rsidRPr="00C53330" w:rsidR="74617925">
        <w:rPr>
          <w:rFonts w:ascii="Calibri" w:hAnsi="Calibri" w:eastAsia="Calibri" w:cs="Calibri"/>
          <w:szCs w:val="24"/>
        </w:rPr>
        <w:t xml:space="preserve"> needed to </w:t>
      </w:r>
      <w:r w:rsidRPr="00C53330" w:rsidR="6DDC3739">
        <w:rPr>
          <w:rFonts w:ascii="Calibri" w:hAnsi="Calibri" w:eastAsia="Calibri" w:cs="Calibri"/>
          <w:szCs w:val="24"/>
        </w:rPr>
        <w:t xml:space="preserve">meet </w:t>
      </w:r>
      <w:r w:rsidRPr="00C53330" w:rsidR="3EBFC5F1">
        <w:rPr>
          <w:rFonts w:ascii="Calibri" w:hAnsi="Calibri" w:eastAsia="Calibri" w:cs="Calibri"/>
          <w:szCs w:val="24"/>
        </w:rPr>
        <w:t xml:space="preserve">the </w:t>
      </w:r>
      <w:r w:rsidRPr="00C53330" w:rsidR="6DDC3739">
        <w:rPr>
          <w:rFonts w:ascii="Calibri" w:hAnsi="Calibri" w:eastAsia="Calibri" w:cs="Calibri"/>
          <w:szCs w:val="24"/>
        </w:rPr>
        <w:t>security and privacy objectives</w:t>
      </w:r>
      <w:r w:rsidRPr="00C53330" w:rsidR="56F30EEA">
        <w:rPr>
          <w:rFonts w:ascii="Calibri" w:hAnsi="Calibri" w:eastAsia="Calibri" w:cs="Calibri"/>
          <w:szCs w:val="24"/>
        </w:rPr>
        <w:t xml:space="preserve"> of the organization</w:t>
      </w:r>
      <w:r w:rsidRPr="00C53330" w:rsidR="6DDC3739">
        <w:rPr>
          <w:rFonts w:ascii="Calibri" w:hAnsi="Calibri" w:eastAsia="Calibri" w:cs="Calibri"/>
          <w:szCs w:val="24"/>
        </w:rPr>
        <w:t>.</w:t>
      </w:r>
      <w:r w:rsidRPr="00C53330" w:rsidR="121F5455">
        <w:rPr>
          <w:rFonts w:ascii="Calibri" w:hAnsi="Calibri" w:eastAsia="Calibri" w:cs="Calibri"/>
          <w:szCs w:val="24"/>
        </w:rPr>
        <w:t xml:space="preserve"> Unlike the two </w:t>
      </w:r>
      <w:r w:rsidRPr="00C53330" w:rsidR="53BAC605">
        <w:rPr>
          <w:rFonts w:ascii="Calibri" w:hAnsi="Calibri" w:eastAsia="Calibri" w:cs="Calibri"/>
          <w:szCs w:val="24"/>
        </w:rPr>
        <w:t>frameworks referenced above, the 800-53 framework does not provide a process for selecting and impl</w:t>
      </w:r>
      <w:r w:rsidRPr="00C53330" w:rsidR="5DF46ACF">
        <w:rPr>
          <w:rFonts w:ascii="Calibri" w:hAnsi="Calibri" w:eastAsia="Calibri" w:cs="Calibri"/>
          <w:szCs w:val="24"/>
        </w:rPr>
        <w:t xml:space="preserve">ementing controls </w:t>
      </w:r>
      <w:r w:rsidRPr="00C53330" w:rsidR="53BAC605">
        <w:rPr>
          <w:rFonts w:ascii="Calibri" w:hAnsi="Calibri" w:eastAsia="Calibri" w:cs="Calibri"/>
          <w:szCs w:val="24"/>
        </w:rPr>
        <w:t>but instead details a catalog of security controls for different functions</w:t>
      </w:r>
      <w:r w:rsidRPr="00C53330" w:rsidR="20945927">
        <w:rPr>
          <w:rFonts w:ascii="Calibri" w:hAnsi="Calibri" w:eastAsia="Calibri" w:cs="Calibri"/>
          <w:szCs w:val="24"/>
        </w:rPr>
        <w:t xml:space="preserve"> that can be used to meet the objectives of these frameworks. In combination with either or both</w:t>
      </w:r>
      <w:r w:rsidRPr="00C53330" w:rsidR="44E62D15">
        <w:rPr>
          <w:rFonts w:ascii="Calibri" w:hAnsi="Calibri" w:eastAsia="Calibri" w:cs="Calibri"/>
          <w:szCs w:val="24"/>
        </w:rPr>
        <w:t xml:space="preserve"> of the</w:t>
      </w:r>
      <w:r w:rsidRPr="00C53330" w:rsidR="20945927">
        <w:rPr>
          <w:rFonts w:ascii="Calibri" w:hAnsi="Calibri" w:eastAsia="Calibri" w:cs="Calibri"/>
          <w:szCs w:val="24"/>
        </w:rPr>
        <w:t xml:space="preserve"> above frameworks, NIST 800-53 can </w:t>
      </w:r>
      <w:r w:rsidRPr="00C53330" w:rsidR="05337C05">
        <w:rPr>
          <w:rFonts w:ascii="Calibri" w:hAnsi="Calibri" w:eastAsia="Calibri" w:cs="Calibri"/>
          <w:szCs w:val="24"/>
        </w:rPr>
        <w:t xml:space="preserve">greatly strengthen </w:t>
      </w:r>
      <w:r w:rsidRPr="00C53330" w:rsidR="679A7A76">
        <w:rPr>
          <w:rFonts w:ascii="Calibri" w:hAnsi="Calibri" w:eastAsia="Calibri" w:cs="Calibri"/>
          <w:szCs w:val="24"/>
        </w:rPr>
        <w:t>the organization’s security posture, and the data of its patients.</w:t>
      </w:r>
    </w:p>
    <w:p w:rsidR="2A6F11AD" w:rsidP="08AAEB2F" w:rsidRDefault="2A6F11AD" w14:paraId="2FCB0C74" w14:textId="61A9D0A0">
      <w:pPr>
        <w:spacing w:after="0"/>
        <w:rPr>
          <w:rFonts w:ascii="Calibri" w:hAnsi="Calibri" w:eastAsia="Calibri" w:cs="Calibri"/>
        </w:rPr>
      </w:pPr>
    </w:p>
    <w:p w:rsidR="2B05BD06" w:rsidP="6CE05222" w:rsidRDefault="00705493" w14:paraId="40EE617C" w14:textId="006EFC6D">
      <w:pPr>
        <w:spacing w:after="0"/>
        <w:ind w:firstLine="720"/>
      </w:pPr>
      <w:hyperlink r:id="rId24">
        <w:r w:rsidRPr="7F9D9E06" w:rsidR="1828CB8C">
          <w:rPr>
            <w:rStyle w:val="Hyperlink"/>
            <w:sz w:val="22"/>
            <w:szCs w:val="22"/>
          </w:rPr>
          <w:t>https://csrc.nist.gov/publications/detail/sp/800-53/rev-5/final</w:t>
        </w:r>
      </w:hyperlink>
    </w:p>
    <w:p w:rsidR="5A0D6187" w:rsidP="00931CBB" w:rsidRDefault="6B03DE99" w14:paraId="2C1ACD7E" w14:textId="4CE0D47D">
      <w:pPr>
        <w:pStyle w:val="Heading1"/>
      </w:pPr>
      <w:bookmarkStart w:name="_Toc132145082" w:id="34"/>
      <w:r>
        <w:lastRenderedPageBreak/>
        <w:t xml:space="preserve">Risk </w:t>
      </w:r>
      <w:r w:rsidR="568BE679">
        <w:t>Scaling</w:t>
      </w:r>
      <w:bookmarkEnd w:id="34"/>
    </w:p>
    <w:p w:rsidRPr="00C53330" w:rsidR="69702E1C" w:rsidP="00604DB7" w:rsidRDefault="69702E1C" w14:paraId="4FE099FC" w14:textId="59E2DB8B">
      <w:pPr>
        <w:rPr>
          <w:szCs w:val="24"/>
        </w:rPr>
      </w:pPr>
      <w:r w:rsidRPr="00C53330">
        <w:rPr>
          <w:szCs w:val="24"/>
        </w:rPr>
        <w:t>Vulnerabilities are weaknesses in the environment, system architecture, design, or implementation; the organizational policies, procedures, or practices; and the management or administration of hardware, software, data, facility, or personnel resources.  Vulnerabilities that are exploited may cause harm to the system or information processed, transported, or stored by the system. After analyzing system management, operational, and technical security controls for the system in its fielded environment, system vulnerabilities were then identified.</w:t>
      </w:r>
    </w:p>
    <w:p w:rsidRPr="00C53330" w:rsidR="69702E1C" w:rsidP="39641749" w:rsidRDefault="69702E1C" w14:paraId="1318E9C5" w14:textId="59E2DB8B">
      <w:pPr>
        <w:rPr>
          <w:szCs w:val="24"/>
        </w:rPr>
      </w:pPr>
      <w:r w:rsidRPr="00C53330">
        <w:rPr>
          <w:szCs w:val="24"/>
        </w:rPr>
        <w:t>The analysis of the system’s vulnerabilities, the threats associated with them, and the probable impact of that vulnerability exploitation resulted in a risk rating for each missing or partially implemented control. The risk level was determined on the following two factors:</w:t>
      </w:r>
    </w:p>
    <w:p w:rsidRPr="00C53330" w:rsidR="69702E1C" w:rsidP="7D3888A1" w:rsidRDefault="69702E1C" w14:paraId="3E7E1A82" w14:textId="347C994C">
      <w:pPr>
        <w:rPr>
          <w:szCs w:val="24"/>
        </w:rPr>
      </w:pPr>
      <w:r w:rsidRPr="00C53330">
        <w:rPr>
          <w:szCs w:val="24"/>
        </w:rPr>
        <w:t>1.</w:t>
      </w:r>
      <w:r w:rsidR="00A27CF7">
        <w:rPr>
          <w:szCs w:val="24"/>
        </w:rPr>
        <w:t xml:space="preserve"> </w:t>
      </w:r>
      <w:r w:rsidRPr="00C53330">
        <w:rPr>
          <w:szCs w:val="24"/>
        </w:rPr>
        <w:t>Likelihood of Occurrence - The likelihood to which the threat can exploit a vulnerability given the system environment and other mitigating controls that are in place.</w:t>
      </w:r>
      <w:r w:rsidRPr="00C53330" w:rsidR="4FD37BA1">
        <w:rPr>
          <w:szCs w:val="24"/>
        </w:rPr>
        <w:t xml:space="preserve"> This can be determined in part using Threat Modeling</w:t>
      </w:r>
      <w:r w:rsidRPr="00C53330" w:rsidR="019062F8">
        <w:rPr>
          <w:szCs w:val="24"/>
        </w:rPr>
        <w:t xml:space="preserve"> with particular attention to the trust boundaries. </w:t>
      </w:r>
    </w:p>
    <w:p w:rsidRPr="00C53330" w:rsidR="5452B6E9" w:rsidRDefault="5452B6E9" w14:paraId="3A467F28" w14:textId="665E9077">
      <w:pPr>
        <w:rPr>
          <w:szCs w:val="24"/>
        </w:rPr>
      </w:pPr>
      <w:r w:rsidRPr="00C53330">
        <w:rPr>
          <w:szCs w:val="24"/>
        </w:rPr>
        <w:t>2.</w:t>
      </w:r>
      <w:r w:rsidR="00A27CF7">
        <w:rPr>
          <w:szCs w:val="24"/>
        </w:rPr>
        <w:t xml:space="preserve"> </w:t>
      </w:r>
      <w:r w:rsidRPr="00C53330">
        <w:rPr>
          <w:szCs w:val="24"/>
        </w:rPr>
        <w:t>Impact – The impact of the threat exploiting the vulnerability in terms of loss of tangible assets or resources and impact on the organization’s mission, reputation, or interest.</w:t>
      </w:r>
      <w:r w:rsidRPr="00C53330" w:rsidR="682DAFED">
        <w:rPr>
          <w:szCs w:val="24"/>
        </w:rPr>
        <w:t xml:space="preserve"> In the case of a health care facility this could also result in financial penalties</w:t>
      </w:r>
      <w:r w:rsidRPr="00C53330" w:rsidR="168CC890">
        <w:rPr>
          <w:szCs w:val="24"/>
        </w:rPr>
        <w:t xml:space="preserve"> or civil liability</w:t>
      </w:r>
      <w:r w:rsidRPr="00C53330" w:rsidR="682DAFED">
        <w:rPr>
          <w:szCs w:val="24"/>
        </w:rPr>
        <w:t>.</w:t>
      </w:r>
    </w:p>
    <w:p w:rsidRPr="00C53330" w:rsidR="20F50BE1" w:rsidP="39641749" w:rsidRDefault="20F50BE1" w14:paraId="5A32D38F" w14:textId="59E2DB8B">
      <w:pPr>
        <w:rPr>
          <w:szCs w:val="24"/>
        </w:rPr>
      </w:pPr>
      <w:r w:rsidRPr="00C53330">
        <w:rPr>
          <w:szCs w:val="24"/>
        </w:rPr>
        <w:t xml:space="preserve">The likelihood that a threat will exploit a vulnerability and cause damage </w:t>
      </w:r>
      <w:r w:rsidRPr="00C53330" w:rsidR="3B387E86">
        <w:rPr>
          <w:szCs w:val="24"/>
        </w:rPr>
        <w:t>as described above was determined based on the following factors: the freq</w:t>
      </w:r>
      <w:r w:rsidRPr="00C53330" w:rsidR="0C115882">
        <w:rPr>
          <w:szCs w:val="24"/>
        </w:rPr>
        <w:t xml:space="preserve">uency of the threat and the existence of mitigation controls. The likelihood of </w:t>
      </w:r>
      <w:r w:rsidRPr="00C53330" w:rsidR="16F3FBE7">
        <w:rPr>
          <w:szCs w:val="24"/>
        </w:rPr>
        <w:t>occurrence was determined to be high, moderate or low in accordance with the following chart.</w:t>
      </w:r>
    </w:p>
    <w:p w:rsidR="20F50BE1" w:rsidP="39641749" w:rsidRDefault="00CD511C" w14:paraId="37F271B5" w14:textId="576BC389">
      <w:r>
        <w:br w:type="page"/>
      </w:r>
    </w:p>
    <w:tbl>
      <w:tblPr>
        <w:tblW w:w="0" w:type="auto"/>
        <w:tblLayout w:type="fixed"/>
        <w:tblLook w:val="06A0" w:firstRow="1" w:lastRow="0" w:firstColumn="1" w:lastColumn="0" w:noHBand="1" w:noVBand="1"/>
      </w:tblPr>
      <w:tblGrid>
        <w:gridCol w:w="1247"/>
        <w:gridCol w:w="8076"/>
      </w:tblGrid>
      <w:tr w:rsidR="7D3888A1" w:rsidTr="375EE008" w14:paraId="5D6BEF87" w14:textId="77777777">
        <w:trPr>
          <w:trHeight w:val="315"/>
        </w:trPr>
        <w:tc>
          <w:tcPr>
            <w:tcW w:w="1247"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7D3888A1" w:rsidP="7D3888A1" w:rsidRDefault="7D3888A1" w14:paraId="1C21A6F1" w14:textId="2F3D80BF">
            <w:pPr>
              <w:jc w:val="center"/>
            </w:pPr>
            <w:r w:rsidRPr="7D3888A1">
              <w:rPr>
                <w:rFonts w:ascii="Calibri" w:hAnsi="Calibri" w:eastAsia="Calibri" w:cs="Calibri"/>
                <w:b/>
                <w:color w:val="000000" w:themeColor="text1"/>
                <w:szCs w:val="24"/>
              </w:rPr>
              <w:lastRenderedPageBreak/>
              <w:t>Value</w:t>
            </w:r>
          </w:p>
        </w:tc>
        <w:tc>
          <w:tcPr>
            <w:tcW w:w="8076"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7D3888A1" w:rsidP="7D3888A1" w:rsidRDefault="7D3888A1" w14:paraId="33789293" w14:textId="7AC72142">
            <w:pPr>
              <w:tabs>
                <w:tab w:val="center" w:pos="3687"/>
                <w:tab w:val="left" w:pos="5572"/>
              </w:tabs>
            </w:pPr>
            <w:r w:rsidRPr="7D3888A1">
              <w:rPr>
                <w:rFonts w:ascii="Calibri" w:hAnsi="Calibri" w:eastAsia="Calibri" w:cs="Calibri"/>
                <w:b/>
                <w:color w:val="000000" w:themeColor="text1"/>
                <w:szCs w:val="24"/>
              </w:rPr>
              <w:t>Likelihood of Occurrence Description</w:t>
            </w:r>
          </w:p>
        </w:tc>
      </w:tr>
      <w:tr w:rsidR="7D3888A1" w:rsidTr="375EE008" w14:paraId="6D27A572" w14:textId="77777777">
        <w:trPr>
          <w:trHeight w:val="900"/>
        </w:trPr>
        <w:tc>
          <w:tcPr>
            <w:tcW w:w="12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7D3888A1" w:rsidP="7D3888A1" w:rsidRDefault="7D3888A1" w14:paraId="162E9E83" w14:textId="4250FAE2">
            <w:pPr>
              <w:jc w:val="center"/>
              <w:rPr>
                <w:szCs w:val="24"/>
              </w:rPr>
            </w:pPr>
            <w:r w:rsidRPr="00C53330">
              <w:rPr>
                <w:rFonts w:ascii="Calibri" w:hAnsi="Calibri" w:eastAsia="Calibri" w:cs="Calibri"/>
                <w:b/>
                <w:color w:val="000000" w:themeColor="text1"/>
                <w:szCs w:val="24"/>
              </w:rPr>
              <w:t>High</w:t>
            </w:r>
            <w:r w:rsidRPr="00C53330" w:rsidR="471BE4C7">
              <w:rPr>
                <w:rFonts w:ascii="Calibri" w:hAnsi="Calibri" w:eastAsia="Calibri" w:cs="Calibri"/>
                <w:b/>
                <w:color w:val="000000" w:themeColor="text1"/>
                <w:szCs w:val="24"/>
              </w:rPr>
              <w:t xml:space="preserve"> (3)</w:t>
            </w:r>
          </w:p>
        </w:tc>
        <w:tc>
          <w:tcPr>
            <w:tcW w:w="8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7D3888A1" w:rsidRDefault="7D3888A1" w14:paraId="2BFB0F3F" w14:textId="17F0539C">
            <w:pPr>
              <w:rPr>
                <w:szCs w:val="24"/>
              </w:rPr>
            </w:pPr>
            <w:r w:rsidRPr="00C53330">
              <w:rPr>
                <w:rFonts w:ascii="Calibri" w:hAnsi="Calibri" w:eastAsia="Calibri" w:cs="Calibri"/>
                <w:color w:val="000000" w:themeColor="text1"/>
                <w:szCs w:val="24"/>
              </w:rPr>
              <w:t>The threat-source is highly motivated and sufficiently capable, and controls to prevent the vulnerability from being exploited are ineffective.</w:t>
            </w:r>
          </w:p>
        </w:tc>
      </w:tr>
      <w:tr w:rsidR="7D3888A1" w:rsidTr="375EE008" w14:paraId="4B4888BA" w14:textId="77777777">
        <w:trPr>
          <w:trHeight w:val="885"/>
        </w:trPr>
        <w:tc>
          <w:tcPr>
            <w:tcW w:w="12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7D3888A1" w:rsidP="7D3888A1" w:rsidRDefault="7D3888A1" w14:paraId="20D862B9" w14:textId="4DB06A5B">
            <w:pPr>
              <w:jc w:val="center"/>
              <w:rPr>
                <w:szCs w:val="24"/>
              </w:rPr>
            </w:pPr>
            <w:r w:rsidRPr="00C53330">
              <w:rPr>
                <w:rFonts w:ascii="Calibri" w:hAnsi="Calibri" w:eastAsia="Calibri" w:cs="Calibri"/>
                <w:b/>
                <w:color w:val="000000" w:themeColor="text1"/>
                <w:szCs w:val="24"/>
              </w:rPr>
              <w:t>Moderate</w:t>
            </w:r>
            <w:r w:rsidRPr="00C53330" w:rsidR="119BAD14">
              <w:rPr>
                <w:rFonts w:ascii="Calibri" w:hAnsi="Calibri" w:eastAsia="Calibri" w:cs="Calibri"/>
                <w:b/>
                <w:color w:val="000000" w:themeColor="text1"/>
                <w:szCs w:val="24"/>
              </w:rPr>
              <w:t xml:space="preserve"> (3)</w:t>
            </w:r>
          </w:p>
        </w:tc>
        <w:tc>
          <w:tcPr>
            <w:tcW w:w="8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7D3888A1" w:rsidRDefault="7D3888A1" w14:paraId="0867692A" w14:textId="7BB1D3B7">
            <w:pPr>
              <w:rPr>
                <w:szCs w:val="24"/>
              </w:rPr>
            </w:pPr>
            <w:r w:rsidRPr="00C53330">
              <w:rPr>
                <w:rFonts w:ascii="Calibri" w:hAnsi="Calibri" w:eastAsia="Calibri" w:cs="Calibri"/>
                <w:color w:val="000000" w:themeColor="text1"/>
                <w:szCs w:val="24"/>
              </w:rPr>
              <w:t>The threat-source is motivated and capable, but controls are in place that may impede successful exploitation of the vulnerability.</w:t>
            </w:r>
          </w:p>
        </w:tc>
      </w:tr>
      <w:tr w:rsidR="7D3888A1" w:rsidTr="375EE008" w14:paraId="04DFD264" w14:textId="77777777">
        <w:trPr>
          <w:trHeight w:val="900"/>
        </w:trPr>
        <w:tc>
          <w:tcPr>
            <w:tcW w:w="124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7D3888A1" w:rsidP="7D3888A1" w:rsidRDefault="7D3888A1" w14:paraId="73BFD8AB" w14:textId="50C6994A">
            <w:pPr>
              <w:jc w:val="center"/>
              <w:rPr>
                <w:szCs w:val="24"/>
              </w:rPr>
            </w:pPr>
            <w:r w:rsidRPr="00C53330">
              <w:rPr>
                <w:rFonts w:ascii="Calibri" w:hAnsi="Calibri" w:eastAsia="Calibri" w:cs="Calibri"/>
                <w:b/>
                <w:color w:val="000000" w:themeColor="text1"/>
                <w:szCs w:val="24"/>
              </w:rPr>
              <w:t>Low</w:t>
            </w:r>
            <w:r w:rsidRPr="00C53330" w:rsidR="178D1E40">
              <w:rPr>
                <w:rFonts w:ascii="Calibri" w:hAnsi="Calibri" w:eastAsia="Calibri" w:cs="Calibri"/>
                <w:b/>
                <w:color w:val="000000" w:themeColor="text1"/>
                <w:szCs w:val="24"/>
              </w:rPr>
              <w:t xml:space="preserve"> (3)</w:t>
            </w:r>
          </w:p>
        </w:tc>
        <w:tc>
          <w:tcPr>
            <w:tcW w:w="8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7D3888A1" w:rsidP="00945812" w:rsidRDefault="7D3888A1" w14:paraId="4C097F20" w14:textId="194B972E">
            <w:pPr>
              <w:keepNext/>
              <w:rPr>
                <w:szCs w:val="24"/>
              </w:rPr>
            </w:pPr>
            <w:r w:rsidRPr="00C53330">
              <w:rPr>
                <w:rFonts w:ascii="Calibri" w:hAnsi="Calibri" w:eastAsia="Calibri" w:cs="Calibri"/>
                <w:color w:val="000000" w:themeColor="text1"/>
                <w:szCs w:val="24"/>
              </w:rPr>
              <w:t>The threat-source lacks motivation or capability, or controls are in place to prevent, or at least significantly impede, the vulnerability from being exploited.</w:t>
            </w:r>
          </w:p>
        </w:tc>
      </w:tr>
    </w:tbl>
    <w:p w:rsidRPr="00C53330" w:rsidR="00C25D56" w:rsidP="00466FCB" w:rsidRDefault="00945812" w14:paraId="089C6BA0" w14:textId="5B7C4F32">
      <w:pPr>
        <w:pStyle w:val="Caption"/>
        <w:ind w:left="2160" w:firstLine="720"/>
        <w:rPr>
          <w:rFonts w:ascii="Calibri" w:hAnsi="Calibri" w:eastAsia="Calibri" w:cs="Calibri"/>
          <w:szCs w:val="24"/>
        </w:rPr>
      </w:pPr>
      <w:r w:rsidRPr="00C53330">
        <w:rPr>
          <w:szCs w:val="24"/>
        </w:rPr>
        <w:t xml:space="preserve">Figure </w:t>
      </w:r>
      <w:r w:rsidRPr="00C53330">
        <w:rPr>
          <w:szCs w:val="24"/>
        </w:rPr>
        <w:fldChar w:fldCharType="begin"/>
      </w:r>
      <w:r w:rsidRPr="00C53330">
        <w:rPr>
          <w:szCs w:val="24"/>
        </w:rPr>
        <w:instrText xml:space="preserve"> SEQ Figure \* ARABIC </w:instrText>
      </w:r>
      <w:r w:rsidRPr="00C53330">
        <w:rPr>
          <w:szCs w:val="24"/>
        </w:rPr>
        <w:fldChar w:fldCharType="separate"/>
      </w:r>
      <w:r w:rsidRPr="00C53330">
        <w:rPr>
          <w:szCs w:val="24"/>
        </w:rPr>
        <w:t>3</w:t>
      </w:r>
      <w:r w:rsidRPr="00C53330">
        <w:rPr>
          <w:szCs w:val="24"/>
        </w:rPr>
        <w:fldChar w:fldCharType="end"/>
      </w:r>
      <w:r w:rsidRPr="00C53330">
        <w:rPr>
          <w:szCs w:val="24"/>
        </w:rPr>
        <w:t xml:space="preserve">: </w:t>
      </w:r>
      <w:r w:rsidRPr="00C53330" w:rsidR="00F93986">
        <w:rPr>
          <w:szCs w:val="24"/>
        </w:rPr>
        <w:t>likelihood of occurrence</w:t>
      </w:r>
      <w:r w:rsidRPr="00C53330">
        <w:rPr>
          <w:szCs w:val="24"/>
        </w:rPr>
        <w:t xml:space="preserve"> table</w:t>
      </w:r>
    </w:p>
    <w:p w:rsidRPr="00C53330" w:rsidR="62DA55B8" w:rsidP="00F06441" w:rsidRDefault="62DA55B8" w14:paraId="6385C804" w14:textId="50989517">
      <w:pPr>
        <w:rPr>
          <w:rFonts w:ascii="Calibri" w:hAnsi="Calibri" w:eastAsia="Calibri" w:cs="Calibri"/>
          <w:szCs w:val="24"/>
        </w:rPr>
      </w:pPr>
      <w:r w:rsidRPr="00C53330">
        <w:rPr>
          <w:rFonts w:ascii="Calibri" w:hAnsi="Calibri" w:eastAsia="Calibri" w:cs="Calibri"/>
          <w:szCs w:val="24"/>
        </w:rPr>
        <w:t>An impact analysis prioritizes the impact levels associated with the compromise of an organization’s information assets based on a qualitative or quantitative assessment of the sensitivity and criticality of those assets. The system and data sensitivity can be determined based on the level of protection required to maintain the system and data’s availability, integrity, and confidentiality. The analysis first looked at how important the availability, integrity, and confidentiality of the system and/or its data are to the ability of the system to perform its function and the types of damage that could be caused by the exercise of each threat-vulnerability pair. Therefore, the adverse impact of a security event can be described in terms of loss or degradation of any, or a combination of any of the three security goals: integrity, availability, and confidentiality.</w:t>
      </w:r>
    </w:p>
    <w:p w:rsidRPr="00C53330" w:rsidR="62DA55B8" w:rsidP="00F06441" w:rsidRDefault="62DA55B8" w14:paraId="51C8C356" w14:textId="7F41F9DF">
      <w:pPr>
        <w:rPr>
          <w:rFonts w:ascii="Calibri" w:hAnsi="Calibri" w:eastAsia="Calibri" w:cs="Calibri"/>
          <w:szCs w:val="24"/>
        </w:rPr>
      </w:pPr>
      <w:r w:rsidRPr="00C53330">
        <w:rPr>
          <w:rFonts w:ascii="Calibri" w:hAnsi="Calibri" w:eastAsia="Calibri" w:cs="Calibri"/>
          <w:szCs w:val="24"/>
        </w:rPr>
        <w:t xml:space="preserve">To determine overall risk levels, </w:t>
      </w:r>
      <w:r w:rsidRPr="00C53330" w:rsidR="7E831031">
        <w:rPr>
          <w:rFonts w:ascii="Calibri" w:hAnsi="Calibri" w:eastAsia="Calibri" w:cs="Calibri"/>
          <w:szCs w:val="24"/>
        </w:rPr>
        <w:t>Hash Gatos</w:t>
      </w:r>
      <w:r w:rsidRPr="00C53330">
        <w:rPr>
          <w:rFonts w:ascii="Calibri" w:hAnsi="Calibri" w:eastAsia="Calibri" w:cs="Calibri"/>
          <w:szCs w:val="24"/>
        </w:rPr>
        <w:t xml:space="preserve"> determined how important the security goals </w:t>
      </w:r>
      <w:r w:rsidRPr="00C53330" w:rsidR="5AF55586">
        <w:rPr>
          <w:rFonts w:ascii="Calibri" w:hAnsi="Calibri" w:eastAsia="Calibri" w:cs="Calibri"/>
          <w:szCs w:val="24"/>
        </w:rPr>
        <w:t>of th</w:t>
      </w:r>
      <w:r w:rsidRPr="00C53330" w:rsidR="00BB6AA3">
        <w:rPr>
          <w:rFonts w:ascii="Calibri" w:hAnsi="Calibri" w:eastAsia="Calibri" w:cs="Calibri"/>
          <w:szCs w:val="24"/>
        </w:rPr>
        <w:t>e</w:t>
      </w:r>
      <w:r w:rsidRPr="00C53330" w:rsidR="5AF55586">
        <w:rPr>
          <w:rFonts w:ascii="Calibri" w:hAnsi="Calibri" w:eastAsia="Calibri" w:cs="Calibri"/>
          <w:szCs w:val="24"/>
        </w:rPr>
        <w:t xml:space="preserve"> CIA triad</w:t>
      </w:r>
      <w:r w:rsidRPr="00C53330">
        <w:rPr>
          <w:rFonts w:ascii="Calibri" w:hAnsi="Calibri" w:eastAsia="Calibri" w:cs="Calibri"/>
          <w:szCs w:val="24"/>
        </w:rPr>
        <w:t xml:space="preserve"> (confidentiality</w:t>
      </w:r>
      <w:r w:rsidRPr="00C53330" w:rsidR="4158CCE6">
        <w:rPr>
          <w:rFonts w:ascii="Calibri" w:hAnsi="Calibri" w:eastAsia="Calibri" w:cs="Calibri"/>
          <w:szCs w:val="24"/>
        </w:rPr>
        <w:t>, integrity, and availability</w:t>
      </w:r>
      <w:r w:rsidRPr="00C53330">
        <w:rPr>
          <w:rFonts w:ascii="Calibri" w:hAnsi="Calibri" w:eastAsia="Calibri" w:cs="Calibri"/>
          <w:szCs w:val="24"/>
        </w:rPr>
        <w:t>) of the system and/or its data are to the mission’s ability to function as intended. The system sensitivity values of this report were mapped to the magnitude of impact qualitative values of high (100), moderate (50), and low (10) as defined in the NIST guidelines and shown in</w:t>
      </w:r>
      <w:r w:rsidRPr="00C53330" w:rsidR="2BB049D2">
        <w:rPr>
          <w:rFonts w:ascii="Calibri" w:hAnsi="Calibri" w:eastAsia="Calibri" w:cs="Calibri"/>
          <w:szCs w:val="24"/>
        </w:rPr>
        <w:t xml:space="preserve"> the following</w:t>
      </w:r>
      <w:r w:rsidRPr="00C53330">
        <w:rPr>
          <w:rFonts w:ascii="Calibri" w:hAnsi="Calibri" w:eastAsia="Calibri" w:cs="Calibri"/>
          <w:szCs w:val="24"/>
        </w:rPr>
        <w:t xml:space="preserve"> </w:t>
      </w:r>
      <w:r w:rsidRPr="00C53330" w:rsidR="13A286A8">
        <w:rPr>
          <w:rFonts w:ascii="Calibri" w:hAnsi="Calibri" w:eastAsia="Calibri" w:cs="Calibri"/>
          <w:szCs w:val="24"/>
        </w:rPr>
        <w:t>t</w:t>
      </w:r>
      <w:r w:rsidRPr="00C53330">
        <w:rPr>
          <w:rFonts w:ascii="Calibri" w:hAnsi="Calibri" w:eastAsia="Calibri" w:cs="Calibri"/>
          <w:szCs w:val="24"/>
        </w:rPr>
        <w:t>able</w:t>
      </w:r>
    </w:p>
    <w:p w:rsidR="62DA55B8" w:rsidP="002960D2" w:rsidRDefault="00CD511C" w14:paraId="7FDD58C0" w14:textId="08824FDB">
      <w:pPr>
        <w:rPr>
          <w:rFonts w:ascii="Calibri" w:hAnsi="Calibri" w:eastAsia="Calibri" w:cs="Calibri"/>
        </w:rPr>
      </w:pPr>
      <w:r>
        <w:rPr>
          <w:rFonts w:ascii="Calibri" w:hAnsi="Calibri" w:eastAsia="Calibri" w:cs="Calibri"/>
        </w:rPr>
        <w:br w:type="page"/>
      </w:r>
    </w:p>
    <w:tbl>
      <w:tblPr>
        <w:tblW w:w="9357" w:type="dxa"/>
        <w:tblLayout w:type="fixed"/>
        <w:tblLook w:val="06A0" w:firstRow="1" w:lastRow="0" w:firstColumn="1" w:lastColumn="0" w:noHBand="1" w:noVBand="1"/>
      </w:tblPr>
      <w:tblGrid>
        <w:gridCol w:w="2515"/>
        <w:gridCol w:w="6842"/>
      </w:tblGrid>
      <w:tr w:rsidR="375EE008" w:rsidTr="00CD511C" w14:paraId="307EFCD6" w14:textId="77777777">
        <w:trPr>
          <w:trHeight w:val="195"/>
        </w:trPr>
        <w:tc>
          <w:tcPr>
            <w:tcW w:w="2515"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375EE008" w:rsidP="375EE008" w:rsidRDefault="375EE008" w14:paraId="4189E849" w14:textId="26A88069">
            <w:pPr>
              <w:jc w:val="center"/>
            </w:pPr>
            <w:r w:rsidRPr="375EE008">
              <w:rPr>
                <w:rFonts w:ascii="Calibri" w:hAnsi="Calibri" w:eastAsia="Calibri" w:cs="Calibri"/>
                <w:b/>
                <w:color w:val="000000" w:themeColor="text1"/>
                <w:szCs w:val="24"/>
              </w:rPr>
              <w:lastRenderedPageBreak/>
              <w:t>Impact</w:t>
            </w:r>
            <w:r w:rsidRPr="375EE008">
              <w:rPr>
                <w:rFonts w:ascii="Calibri" w:hAnsi="Calibri" w:eastAsia="Calibri" w:cs="Calibri"/>
                <w:color w:val="000000" w:themeColor="text1"/>
                <w:szCs w:val="24"/>
              </w:rPr>
              <w:t xml:space="preserve"> </w:t>
            </w:r>
            <w:r w:rsidRPr="375EE008">
              <w:rPr>
                <w:rFonts w:ascii="Calibri" w:hAnsi="Calibri" w:eastAsia="Calibri" w:cs="Calibri"/>
                <w:b/>
                <w:color w:val="000000" w:themeColor="text1"/>
                <w:szCs w:val="24"/>
              </w:rPr>
              <w:t>Level/Value</w:t>
            </w:r>
          </w:p>
        </w:tc>
        <w:tc>
          <w:tcPr>
            <w:tcW w:w="6842" w:type="dxa"/>
            <w:tcBorders>
              <w:top w:val="single" w:color="auto" w:sz="8" w:space="0"/>
              <w:left w:val="single" w:color="auto" w:sz="8" w:space="0"/>
              <w:bottom w:val="single" w:color="auto" w:sz="8" w:space="0"/>
              <w:right w:val="single" w:color="auto" w:sz="8" w:space="0"/>
            </w:tcBorders>
            <w:shd w:val="clear" w:color="auto" w:fill="D9D9D9" w:themeFill="background1" w:themeFillShade="D9"/>
            <w:tcMar>
              <w:left w:w="108" w:type="dxa"/>
              <w:right w:w="108" w:type="dxa"/>
            </w:tcMar>
          </w:tcPr>
          <w:p w:rsidR="375EE008" w:rsidP="375EE008" w:rsidRDefault="375EE008" w14:paraId="734CFE0F" w14:textId="5F29871D">
            <w:pPr>
              <w:jc w:val="center"/>
            </w:pPr>
            <w:r w:rsidRPr="375EE008">
              <w:rPr>
                <w:rFonts w:ascii="Calibri" w:hAnsi="Calibri" w:eastAsia="Calibri" w:cs="Calibri"/>
                <w:b/>
                <w:color w:val="000000" w:themeColor="text1"/>
                <w:szCs w:val="24"/>
              </w:rPr>
              <w:t>Impact Description</w:t>
            </w:r>
          </w:p>
        </w:tc>
      </w:tr>
      <w:tr w:rsidR="375EE008" w:rsidTr="00CD511C" w14:paraId="683D6049" w14:textId="77777777">
        <w:trPr>
          <w:trHeight w:val="1260"/>
        </w:trPr>
        <w:tc>
          <w:tcPr>
            <w:tcW w:w="25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375EE008" w:rsidP="375EE008" w:rsidRDefault="375EE008" w14:paraId="09C44799" w14:textId="084A551A">
            <w:pPr>
              <w:jc w:val="center"/>
              <w:rPr>
                <w:szCs w:val="24"/>
              </w:rPr>
            </w:pPr>
            <w:r w:rsidRPr="00C53330">
              <w:rPr>
                <w:rFonts w:ascii="Calibri" w:hAnsi="Calibri" w:eastAsia="Calibri" w:cs="Calibri"/>
                <w:szCs w:val="24"/>
              </w:rPr>
              <w:t>High (</w:t>
            </w:r>
            <w:r w:rsidRPr="00C53330" w:rsidR="4F49BC67">
              <w:rPr>
                <w:rFonts w:ascii="Calibri" w:hAnsi="Calibri" w:eastAsia="Calibri" w:cs="Calibri"/>
                <w:szCs w:val="24"/>
              </w:rPr>
              <w:t>3</w:t>
            </w:r>
            <w:r w:rsidRPr="00C53330">
              <w:rPr>
                <w:rFonts w:ascii="Calibri" w:hAnsi="Calibri" w:eastAsia="Calibri" w:cs="Calibri"/>
                <w:szCs w:val="24"/>
              </w:rPr>
              <w:t>)</w:t>
            </w:r>
          </w:p>
        </w:tc>
        <w:tc>
          <w:tcPr>
            <w:tcW w:w="6842" w:type="dxa"/>
            <w:tcBorders>
              <w:top w:val="single" w:color="auto" w:sz="8" w:space="0"/>
              <w:left w:val="single" w:color="auto" w:sz="8" w:space="0"/>
              <w:bottom w:val="single" w:color="auto" w:sz="8" w:space="0"/>
              <w:right w:val="single" w:color="auto" w:sz="8" w:space="0"/>
            </w:tcBorders>
            <w:tcMar>
              <w:left w:w="108" w:type="dxa"/>
              <w:right w:w="108" w:type="dxa"/>
            </w:tcMar>
          </w:tcPr>
          <w:p w:rsidRPr="00C53330" w:rsidR="375EE008" w:rsidRDefault="375EE008" w14:paraId="569833F1" w14:textId="00A3F01E">
            <w:pPr>
              <w:rPr>
                <w:szCs w:val="24"/>
              </w:rPr>
            </w:pPr>
            <w:r w:rsidRPr="00C53330">
              <w:rPr>
                <w:rFonts w:ascii="Calibri" w:hAnsi="Calibri" w:eastAsia="Calibri" w:cs="Calibri"/>
                <w:szCs w:val="24"/>
              </w:rPr>
              <w:t>Exercise of the vulnerability (1) may result in the highly costly loss of major tangible assets or resources; (2) may significantly violate, harm, or impede an organization’s mission, reputation, or interest; or (3) may result in human death or serious injury.</w:t>
            </w:r>
          </w:p>
        </w:tc>
      </w:tr>
      <w:tr w:rsidR="375EE008" w:rsidTr="00CD511C" w14:paraId="1DDDB5B9" w14:textId="77777777">
        <w:trPr>
          <w:trHeight w:val="1035"/>
        </w:trPr>
        <w:tc>
          <w:tcPr>
            <w:tcW w:w="25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375EE008" w:rsidP="375EE008" w:rsidRDefault="375EE008" w14:paraId="57B00D97" w14:textId="334DE8C3">
            <w:pPr>
              <w:jc w:val="center"/>
              <w:rPr>
                <w:szCs w:val="24"/>
              </w:rPr>
            </w:pPr>
            <w:r w:rsidRPr="00C53330">
              <w:rPr>
                <w:rFonts w:ascii="Calibri" w:hAnsi="Calibri" w:eastAsia="Calibri" w:cs="Calibri"/>
                <w:szCs w:val="24"/>
              </w:rPr>
              <w:t>Moderate (</w:t>
            </w:r>
            <w:r w:rsidRPr="00C53330" w:rsidR="6D2A1E30">
              <w:rPr>
                <w:rFonts w:ascii="Calibri" w:hAnsi="Calibri" w:eastAsia="Calibri" w:cs="Calibri"/>
                <w:szCs w:val="24"/>
              </w:rPr>
              <w:t>2</w:t>
            </w:r>
            <w:r w:rsidRPr="00C53330">
              <w:rPr>
                <w:rFonts w:ascii="Calibri" w:hAnsi="Calibri" w:eastAsia="Calibri" w:cs="Calibri"/>
                <w:szCs w:val="24"/>
              </w:rPr>
              <w:t>)</w:t>
            </w:r>
          </w:p>
        </w:tc>
        <w:tc>
          <w:tcPr>
            <w:tcW w:w="6842" w:type="dxa"/>
            <w:tcBorders>
              <w:top w:val="single" w:color="auto" w:sz="8" w:space="0"/>
              <w:left w:val="single" w:color="auto" w:sz="8" w:space="0"/>
              <w:bottom w:val="single" w:color="auto" w:sz="8" w:space="0"/>
              <w:right w:val="single" w:color="auto" w:sz="8" w:space="0"/>
            </w:tcBorders>
            <w:tcMar>
              <w:left w:w="108" w:type="dxa"/>
              <w:right w:w="108" w:type="dxa"/>
            </w:tcMar>
          </w:tcPr>
          <w:p w:rsidRPr="00C53330" w:rsidR="375EE008" w:rsidRDefault="375EE008" w14:paraId="2FBA70BC" w14:textId="4EDA83FF">
            <w:pPr>
              <w:rPr>
                <w:szCs w:val="24"/>
              </w:rPr>
            </w:pPr>
            <w:r w:rsidRPr="00C53330">
              <w:rPr>
                <w:rFonts w:ascii="Calibri" w:hAnsi="Calibri" w:eastAsia="Calibri" w:cs="Calibri"/>
                <w:szCs w:val="24"/>
              </w:rPr>
              <w:t>Exercise of the vulnerability (1) may result in the costly loss of major tangible assets or resources; (2) may violate, harm, or impede an organization’s mission, reputation, or interest; or (3) may result in human injury.</w:t>
            </w:r>
          </w:p>
        </w:tc>
      </w:tr>
      <w:tr w:rsidR="375EE008" w:rsidTr="00CD511C" w14:paraId="5995560C" w14:textId="77777777">
        <w:trPr>
          <w:trHeight w:val="855"/>
        </w:trPr>
        <w:tc>
          <w:tcPr>
            <w:tcW w:w="25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C53330" w:rsidR="375EE008" w:rsidP="375EE008" w:rsidRDefault="375EE008" w14:paraId="2648F05F" w14:textId="5DF526EB">
            <w:pPr>
              <w:jc w:val="center"/>
              <w:rPr>
                <w:szCs w:val="24"/>
              </w:rPr>
            </w:pPr>
            <w:r w:rsidRPr="00C53330">
              <w:rPr>
                <w:rFonts w:ascii="Calibri" w:hAnsi="Calibri" w:eastAsia="Calibri" w:cs="Calibri"/>
                <w:szCs w:val="24"/>
              </w:rPr>
              <w:t>Low (</w:t>
            </w:r>
            <w:r w:rsidRPr="00C53330" w:rsidR="67357EBD">
              <w:rPr>
                <w:rFonts w:ascii="Calibri" w:hAnsi="Calibri" w:eastAsia="Calibri" w:cs="Calibri"/>
                <w:szCs w:val="24"/>
              </w:rPr>
              <w:t>1</w:t>
            </w:r>
            <w:r w:rsidRPr="00C53330">
              <w:rPr>
                <w:rFonts w:ascii="Calibri" w:hAnsi="Calibri" w:eastAsia="Calibri" w:cs="Calibri"/>
                <w:szCs w:val="24"/>
              </w:rPr>
              <w:t>)</w:t>
            </w:r>
          </w:p>
        </w:tc>
        <w:tc>
          <w:tcPr>
            <w:tcW w:w="6842" w:type="dxa"/>
            <w:tcBorders>
              <w:top w:val="single" w:color="auto" w:sz="8" w:space="0"/>
              <w:left w:val="single" w:color="auto" w:sz="8" w:space="0"/>
              <w:bottom w:val="single" w:color="auto" w:sz="8" w:space="0"/>
              <w:right w:val="single" w:color="auto" w:sz="8" w:space="0"/>
            </w:tcBorders>
            <w:tcMar>
              <w:left w:w="108" w:type="dxa"/>
              <w:right w:w="108" w:type="dxa"/>
            </w:tcMar>
          </w:tcPr>
          <w:p w:rsidRPr="00C53330" w:rsidR="375EE008" w:rsidP="00F93986" w:rsidRDefault="375EE008" w14:paraId="0265BB1F" w14:textId="46758D4F">
            <w:pPr>
              <w:keepNext/>
              <w:rPr>
                <w:szCs w:val="24"/>
              </w:rPr>
            </w:pPr>
            <w:r w:rsidRPr="00C53330">
              <w:rPr>
                <w:rFonts w:ascii="Calibri" w:hAnsi="Calibri" w:eastAsia="Calibri" w:cs="Calibri"/>
                <w:szCs w:val="24"/>
              </w:rPr>
              <w:t>Exercise of the vulnerability (1) may result in loss of some tangible assets or resources or (2) may noticeably affect an organization’s mission, reputation, or interest.</w:t>
            </w:r>
          </w:p>
        </w:tc>
      </w:tr>
    </w:tbl>
    <w:p w:rsidR="00F93986" w:rsidP="00F93986" w:rsidRDefault="00F93986" w14:paraId="2CC61CA9" w14:textId="052E8457">
      <w:pPr>
        <w:pStyle w:val="Caption"/>
        <w:ind w:left="2880" w:firstLine="720"/>
      </w:pPr>
      <w:r>
        <w:t xml:space="preserve">Figure </w:t>
      </w:r>
      <w:r>
        <w:fldChar w:fldCharType="begin"/>
      </w:r>
      <w:r>
        <w:instrText xml:space="preserve"> SEQ Figure \* ARABIC </w:instrText>
      </w:r>
      <w:r>
        <w:fldChar w:fldCharType="separate"/>
      </w:r>
      <w:r>
        <w:rPr>
          <w:noProof/>
        </w:rPr>
        <w:t>4</w:t>
      </w:r>
      <w:r>
        <w:fldChar w:fldCharType="end"/>
      </w:r>
      <w:r>
        <w:t>: Impact level table</w:t>
      </w:r>
    </w:p>
    <w:p w:rsidR="00F93986" w:rsidP="00F93986" w:rsidRDefault="00CD511C" w14:paraId="4DF6561E" w14:textId="77777777">
      <w:pPr>
        <w:keepNext/>
      </w:pPr>
      <w:r>
        <w:rPr>
          <w:noProof/>
        </w:rPr>
        <w:drawing>
          <wp:inline distT="0" distB="0" distL="0" distR="0" wp14:anchorId="4B239693" wp14:editId="278293CC">
            <wp:extent cx="5033301" cy="3667462"/>
            <wp:effectExtent l="0" t="0" r="0" b="9525"/>
            <wp:docPr id="66625807" name="Picture 66625807" descr="What is Risk assessment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805921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40256" cy="3672529"/>
                    </a:xfrm>
                    <a:prstGeom prst="rect">
                      <a:avLst/>
                    </a:prstGeom>
                    <a:noFill/>
                    <a:ln>
                      <a:noFill/>
                    </a:ln>
                  </pic:spPr>
                </pic:pic>
              </a:graphicData>
            </a:graphic>
          </wp:inline>
        </w:drawing>
      </w:r>
    </w:p>
    <w:p w:rsidR="00C25D56" w:rsidP="00FE6179" w:rsidRDefault="00F93986" w14:paraId="7BCB836D" w14:textId="43B7A11F">
      <w:pPr>
        <w:pStyle w:val="Caption"/>
        <w:ind w:left="3600"/>
      </w:pPr>
      <w:r>
        <w:t xml:space="preserve">Figure </w:t>
      </w:r>
      <w:r>
        <w:fldChar w:fldCharType="begin"/>
      </w:r>
      <w:r>
        <w:instrText xml:space="preserve"> SEQ Figure \* ARABIC </w:instrText>
      </w:r>
      <w:r>
        <w:fldChar w:fldCharType="separate"/>
      </w:r>
      <w:r>
        <w:rPr>
          <w:noProof/>
        </w:rPr>
        <w:t>5</w:t>
      </w:r>
      <w:r>
        <w:fldChar w:fldCharType="end"/>
      </w:r>
      <w:r>
        <w:t>: severity matrix</w:t>
      </w:r>
    </w:p>
    <w:p w:rsidRPr="00F93986" w:rsidR="00F93986" w:rsidP="00F93986" w:rsidRDefault="00F93986" w14:paraId="02FFBBCF" w14:textId="77777777"/>
    <w:p w:rsidRPr="00C53330" w:rsidR="010FDCD7" w:rsidP="00F06441" w:rsidRDefault="010FDCD7" w14:paraId="4E815161" w14:textId="045EF8EE">
      <w:pPr>
        <w:rPr>
          <w:szCs w:val="24"/>
        </w:rPr>
      </w:pPr>
      <w:r w:rsidRPr="00C53330">
        <w:rPr>
          <w:rFonts w:ascii="Calibri" w:hAnsi="Calibri" w:eastAsia="Calibri" w:cs="Calibri"/>
          <w:szCs w:val="24"/>
        </w:rPr>
        <w:lastRenderedPageBreak/>
        <w:t xml:space="preserve">In the following section, each protection requirement is rated on a scale of High, Moderate, or Low, using the guidance from NIST </w:t>
      </w:r>
      <w:r w:rsidRPr="00C53330">
        <w:rPr>
          <w:rFonts w:ascii="Calibri" w:hAnsi="Calibri" w:eastAsia="Calibri" w:cs="Calibri"/>
          <w:i/>
          <w:szCs w:val="24"/>
        </w:rPr>
        <w:t>Guide for Developing Security Plans for Information Technology Systems</w:t>
      </w:r>
      <w:r w:rsidRPr="00C53330">
        <w:rPr>
          <w:rFonts w:ascii="Calibri" w:hAnsi="Calibri" w:eastAsia="Calibri" w:cs="Calibri"/>
          <w:szCs w:val="24"/>
        </w:rPr>
        <w:t xml:space="preserve">, SP 800-18, and FIPS 199, </w:t>
      </w:r>
      <w:r w:rsidRPr="00C53330">
        <w:rPr>
          <w:rFonts w:ascii="Calibri" w:hAnsi="Calibri" w:eastAsia="Calibri" w:cs="Calibri"/>
          <w:i/>
          <w:szCs w:val="24"/>
        </w:rPr>
        <w:t>Standards for Security Categorization of Federal Information and Information Systems</w:t>
      </w:r>
      <w:r w:rsidRPr="00C53330">
        <w:rPr>
          <w:rFonts w:ascii="Calibri" w:hAnsi="Calibri" w:eastAsia="Calibri" w:cs="Calibri"/>
          <w:szCs w:val="24"/>
        </w:rPr>
        <w:t xml:space="preserve">. This model is meant as a guide for information security policies and solutions. </w:t>
      </w:r>
    </w:p>
    <w:p w:rsidRPr="00C53330" w:rsidR="010FDCD7" w:rsidRDefault="010FDCD7" w14:paraId="2B177376" w14:textId="10AD87AE">
      <w:pPr>
        <w:rPr>
          <w:rFonts w:ascii="Calibri" w:hAnsi="Calibri" w:eastAsia="Calibri" w:cs="Calibri"/>
          <w:szCs w:val="24"/>
        </w:rPr>
      </w:pPr>
      <w:r w:rsidRPr="00C53330">
        <w:rPr>
          <w:rFonts w:ascii="Calibri" w:hAnsi="Calibri" w:eastAsia="Calibri" w:cs="Calibri"/>
          <w:b/>
          <w:szCs w:val="24"/>
        </w:rPr>
        <w:t xml:space="preserve">Confidentiality: </w:t>
      </w:r>
      <w:r w:rsidRPr="00C53330">
        <w:rPr>
          <w:rFonts w:ascii="Calibri" w:hAnsi="Calibri" w:eastAsia="Calibri" w:cs="Calibri"/>
          <w:szCs w:val="24"/>
        </w:rPr>
        <w:t xml:space="preserve">Prevents the disclosure of data to unauthorized parties while continuing to provide the lowest amount of information to third parties accessing information. </w:t>
      </w:r>
    </w:p>
    <w:p w:rsidRPr="00C53330" w:rsidR="010FDCD7" w:rsidP="5461DD9B" w:rsidRDefault="010FDCD7" w14:paraId="41B50B52" w14:textId="7AD5DC3E">
      <w:pPr>
        <w:pStyle w:val="ListParagraph"/>
        <w:numPr>
          <w:ilvl w:val="0"/>
          <w:numId w:val="21"/>
        </w:numPr>
        <w:rPr>
          <w:rFonts w:ascii="Calibri" w:hAnsi="Calibri" w:eastAsia="Calibri" w:cs="Calibri"/>
          <w:szCs w:val="24"/>
        </w:rPr>
      </w:pPr>
      <w:r w:rsidRPr="00C53330">
        <w:rPr>
          <w:rFonts w:ascii="Calibri" w:hAnsi="Calibri" w:eastAsia="Calibri" w:cs="Calibri"/>
          <w:b/>
          <w:szCs w:val="24"/>
        </w:rPr>
        <w:t xml:space="preserve">High: </w:t>
      </w:r>
      <w:r w:rsidRPr="00C53330">
        <w:rPr>
          <w:rFonts w:ascii="Calibri" w:hAnsi="Calibri" w:eastAsia="Calibri" w:cs="Calibri"/>
          <w:szCs w:val="24"/>
        </w:rPr>
        <w:t xml:space="preserve">The consequences of unauthorized disclosure or compromise of data or information in the system are </w:t>
      </w:r>
      <w:r w:rsidRPr="00C53330">
        <w:rPr>
          <w:rFonts w:ascii="Calibri" w:hAnsi="Calibri" w:eastAsia="Calibri" w:cs="Calibri"/>
          <w:b/>
          <w:szCs w:val="24"/>
        </w:rPr>
        <w:t>unacceptable</w:t>
      </w:r>
      <w:r w:rsidRPr="00C53330">
        <w:rPr>
          <w:rFonts w:ascii="Calibri" w:hAnsi="Calibri" w:eastAsia="Calibri" w:cs="Calibri"/>
          <w:szCs w:val="24"/>
        </w:rPr>
        <w:t xml:space="preserve">.  Loss of confidentiality could be expected to cause a severe degradation in or loss of mission capability and client trust. This will harm AEFS’s ability to deliver meals securely and discreetly to clients. </w:t>
      </w:r>
    </w:p>
    <w:p w:rsidRPr="00C53330" w:rsidR="010FDCD7" w:rsidP="3F97972E" w:rsidRDefault="010FDCD7" w14:paraId="48B93A6A" w14:textId="2D91E4EC">
      <w:pPr>
        <w:pStyle w:val="ListParagraph"/>
        <w:numPr>
          <w:ilvl w:val="0"/>
          <w:numId w:val="21"/>
        </w:numPr>
        <w:rPr>
          <w:rFonts w:ascii="Calibri" w:hAnsi="Calibri" w:eastAsia="Calibri" w:cs="Calibri"/>
          <w:szCs w:val="24"/>
        </w:rPr>
      </w:pPr>
      <w:r w:rsidRPr="00C53330">
        <w:rPr>
          <w:rFonts w:ascii="Calibri" w:hAnsi="Calibri" w:eastAsia="Calibri" w:cs="Calibri"/>
          <w:b/>
          <w:szCs w:val="24"/>
        </w:rPr>
        <w:t xml:space="preserve">Moderate: </w:t>
      </w:r>
      <w:r w:rsidRPr="00C53330">
        <w:rPr>
          <w:rFonts w:ascii="Calibri" w:hAnsi="Calibri" w:eastAsia="Calibri" w:cs="Calibri"/>
          <w:szCs w:val="24"/>
        </w:rPr>
        <w:t xml:space="preserve">The consequences of unauthorized disclosure or compromise of data or information in the system are only </w:t>
      </w:r>
      <w:r w:rsidRPr="00C53330">
        <w:rPr>
          <w:rFonts w:ascii="Calibri" w:hAnsi="Calibri" w:eastAsia="Calibri" w:cs="Calibri"/>
          <w:b/>
          <w:szCs w:val="24"/>
        </w:rPr>
        <w:t>marginally acceptable</w:t>
      </w:r>
      <w:r w:rsidRPr="00C53330">
        <w:rPr>
          <w:rFonts w:ascii="Calibri" w:hAnsi="Calibri" w:eastAsia="Calibri" w:cs="Calibri"/>
          <w:szCs w:val="24"/>
        </w:rPr>
        <w:t xml:space="preserve">.  Loss of confidentiality could be expected to cause a significant degradation in mission capability to an extent. </w:t>
      </w:r>
    </w:p>
    <w:p w:rsidRPr="00C53330" w:rsidR="010FDCD7" w:rsidP="3EE8FDFB" w:rsidRDefault="010FDCD7" w14:paraId="283A1BBF" w14:textId="4E19249E">
      <w:pPr>
        <w:pStyle w:val="ListParagraph"/>
        <w:numPr>
          <w:ilvl w:val="0"/>
          <w:numId w:val="21"/>
        </w:numPr>
        <w:spacing w:line="257" w:lineRule="auto"/>
        <w:rPr>
          <w:rFonts w:ascii="Calibri" w:hAnsi="Calibri" w:eastAsia="Calibri" w:cs="Calibri"/>
          <w:szCs w:val="24"/>
        </w:rPr>
      </w:pPr>
      <w:r w:rsidRPr="00C53330">
        <w:rPr>
          <w:rFonts w:ascii="Calibri" w:hAnsi="Calibri" w:eastAsia="Calibri" w:cs="Calibri"/>
          <w:b/>
          <w:szCs w:val="24"/>
        </w:rPr>
        <w:t xml:space="preserve">Low: </w:t>
      </w:r>
      <w:r w:rsidRPr="00C53330">
        <w:rPr>
          <w:rFonts w:ascii="Calibri" w:hAnsi="Calibri" w:eastAsia="Calibri" w:cs="Calibri"/>
          <w:szCs w:val="24"/>
        </w:rPr>
        <w:t xml:space="preserve">The consequences of unauthorized disclosure or compromise of data or information in the system are </w:t>
      </w:r>
      <w:r w:rsidRPr="00C53330">
        <w:rPr>
          <w:rFonts w:ascii="Calibri" w:hAnsi="Calibri" w:eastAsia="Calibri" w:cs="Calibri"/>
          <w:b/>
          <w:szCs w:val="24"/>
        </w:rPr>
        <w:t>generally acceptable</w:t>
      </w:r>
      <w:r w:rsidRPr="00C53330">
        <w:rPr>
          <w:rFonts w:ascii="Calibri" w:hAnsi="Calibri" w:eastAsia="Calibri" w:cs="Calibri"/>
          <w:szCs w:val="24"/>
        </w:rPr>
        <w:t>.  Loss of confidentiality could be expected to cause degradation in mission capability to an extent and duration that AEFS is able to perform its primary functions, but the effectiveness of the functions is noticeably reduced.</w:t>
      </w:r>
    </w:p>
    <w:p w:rsidR="046C14B5" w:rsidP="046C14B5" w:rsidRDefault="00CD511C" w14:paraId="0AB853E8" w14:textId="23EF696D">
      <w:pPr>
        <w:rPr>
          <w:rFonts w:ascii="Calibri" w:hAnsi="Calibri" w:eastAsia="Calibri" w:cs="Calibri"/>
          <w:b/>
          <w:szCs w:val="24"/>
        </w:rPr>
      </w:pPr>
      <w:r>
        <w:rPr>
          <w:rFonts w:ascii="Calibri" w:hAnsi="Calibri" w:eastAsia="Calibri" w:cs="Calibri"/>
          <w:b/>
          <w:szCs w:val="24"/>
        </w:rPr>
        <w:br w:type="page"/>
      </w:r>
    </w:p>
    <w:p w:rsidRPr="00C53330" w:rsidR="010FDCD7" w:rsidRDefault="010FDCD7" w14:paraId="6220F793" w14:textId="6A335079">
      <w:pPr>
        <w:rPr>
          <w:szCs w:val="24"/>
        </w:rPr>
      </w:pPr>
      <w:r w:rsidRPr="00C53330">
        <w:rPr>
          <w:rFonts w:ascii="Calibri" w:hAnsi="Calibri" w:eastAsia="Calibri" w:cs="Calibri"/>
          <w:b/>
          <w:szCs w:val="24"/>
        </w:rPr>
        <w:lastRenderedPageBreak/>
        <w:t xml:space="preserve">Integrity: </w:t>
      </w:r>
      <w:r w:rsidRPr="00C53330">
        <w:rPr>
          <w:rFonts w:ascii="Calibri" w:hAnsi="Calibri" w:eastAsia="Calibri" w:cs="Calibri"/>
          <w:szCs w:val="24"/>
        </w:rPr>
        <w:t xml:space="preserve">The insurance that all data transmitted from one end to another is not tampered with in any form. </w:t>
      </w:r>
    </w:p>
    <w:p w:rsidRPr="00C53330" w:rsidR="6A869296" w:rsidP="796B9512" w:rsidRDefault="010FDCD7" w14:paraId="25711E7E" w14:textId="620B9C99">
      <w:pPr>
        <w:pStyle w:val="ListParagraph"/>
        <w:numPr>
          <w:ilvl w:val="0"/>
          <w:numId w:val="19"/>
        </w:numPr>
        <w:rPr>
          <w:rFonts w:ascii="Calibri" w:hAnsi="Calibri" w:eastAsia="Calibri" w:cs="Calibri"/>
          <w:szCs w:val="24"/>
        </w:rPr>
      </w:pPr>
      <w:r w:rsidRPr="00C53330">
        <w:rPr>
          <w:rFonts w:ascii="Calibri" w:hAnsi="Calibri" w:eastAsia="Calibri" w:cs="Calibri"/>
          <w:b/>
          <w:szCs w:val="24"/>
        </w:rPr>
        <w:t xml:space="preserve">High: </w:t>
      </w:r>
      <w:r w:rsidRPr="00C53330">
        <w:rPr>
          <w:rFonts w:ascii="Calibri" w:hAnsi="Calibri" w:eastAsia="Calibri" w:cs="Calibri"/>
          <w:szCs w:val="24"/>
        </w:rPr>
        <w:t xml:space="preserve">The consequences of corruption or unauthorized modification of data or information in the system are </w:t>
      </w:r>
      <w:r w:rsidRPr="00C53330">
        <w:rPr>
          <w:rFonts w:ascii="Calibri" w:hAnsi="Calibri" w:eastAsia="Calibri" w:cs="Calibri"/>
          <w:b/>
          <w:szCs w:val="24"/>
        </w:rPr>
        <w:t>unacceptable</w:t>
      </w:r>
      <w:r w:rsidRPr="00C53330">
        <w:rPr>
          <w:rFonts w:ascii="Calibri" w:hAnsi="Calibri" w:eastAsia="Calibri" w:cs="Calibri"/>
          <w:szCs w:val="24"/>
        </w:rPr>
        <w:t xml:space="preserve">.  Loss of integrity could be expected to cause a severe degradation in or loss of mission capability in correctly verifying all information for meal distribution and client information. </w:t>
      </w:r>
    </w:p>
    <w:p w:rsidRPr="00C53330" w:rsidR="010FDCD7" w:rsidP="796B9512" w:rsidRDefault="010FDCD7" w14:paraId="4671528B" w14:textId="3E202B1C">
      <w:pPr>
        <w:pStyle w:val="ListParagraph"/>
        <w:numPr>
          <w:ilvl w:val="0"/>
          <w:numId w:val="19"/>
        </w:numPr>
        <w:rPr>
          <w:rFonts w:ascii="Calibri" w:hAnsi="Calibri" w:eastAsia="Calibri" w:cs="Calibri"/>
          <w:szCs w:val="24"/>
        </w:rPr>
      </w:pPr>
      <w:r w:rsidRPr="00C53330">
        <w:rPr>
          <w:rFonts w:ascii="Calibri" w:hAnsi="Calibri" w:eastAsia="Calibri" w:cs="Calibri"/>
          <w:b/>
          <w:szCs w:val="24"/>
        </w:rPr>
        <w:t xml:space="preserve">Moderate: </w:t>
      </w:r>
      <w:r w:rsidRPr="00C53330">
        <w:rPr>
          <w:rFonts w:ascii="Calibri" w:hAnsi="Calibri" w:eastAsia="Calibri" w:cs="Calibri"/>
          <w:szCs w:val="24"/>
        </w:rPr>
        <w:t xml:space="preserve">The consequences of corruption or unauthorized modification of data or information in the system are only </w:t>
      </w:r>
      <w:r w:rsidRPr="00C53330">
        <w:rPr>
          <w:rFonts w:ascii="Calibri" w:hAnsi="Calibri" w:eastAsia="Calibri" w:cs="Calibri"/>
          <w:b/>
          <w:szCs w:val="24"/>
        </w:rPr>
        <w:t>marginally acceptable</w:t>
      </w:r>
      <w:r w:rsidRPr="00C53330">
        <w:rPr>
          <w:rFonts w:ascii="Calibri" w:hAnsi="Calibri" w:eastAsia="Calibri" w:cs="Calibri"/>
          <w:szCs w:val="24"/>
        </w:rPr>
        <w:t>.  Loss of integrity could be expected to cause a significant degradation in mission capability to an extent and duration that the organization is able to perform its primary functions, but the effectiveness of functions is significantly reduced.</w:t>
      </w:r>
    </w:p>
    <w:p w:rsidRPr="00C53330" w:rsidR="010FDCD7" w:rsidP="0061655B" w:rsidRDefault="010FDCD7" w14:paraId="4651C22B" w14:textId="6084A552">
      <w:pPr>
        <w:pStyle w:val="ListParagraph"/>
        <w:numPr>
          <w:ilvl w:val="0"/>
          <w:numId w:val="19"/>
        </w:numPr>
        <w:rPr>
          <w:rFonts w:ascii="Calibri" w:hAnsi="Calibri" w:eastAsia="Calibri" w:cs="Calibri"/>
          <w:szCs w:val="24"/>
        </w:rPr>
      </w:pPr>
      <w:r w:rsidRPr="00C53330">
        <w:rPr>
          <w:rFonts w:ascii="Calibri" w:hAnsi="Calibri" w:eastAsia="Calibri" w:cs="Calibri"/>
          <w:b/>
          <w:szCs w:val="24"/>
        </w:rPr>
        <w:t xml:space="preserve">Low: </w:t>
      </w:r>
      <w:r w:rsidRPr="00C53330">
        <w:rPr>
          <w:rFonts w:ascii="Calibri" w:hAnsi="Calibri" w:eastAsia="Calibri" w:cs="Calibri"/>
          <w:szCs w:val="24"/>
        </w:rPr>
        <w:t xml:space="preserve">The consequences of corruption or unauthorized modification of data or information in the system are </w:t>
      </w:r>
      <w:r w:rsidRPr="00C53330">
        <w:rPr>
          <w:rFonts w:ascii="Calibri" w:hAnsi="Calibri" w:eastAsia="Calibri" w:cs="Calibri"/>
          <w:b/>
          <w:szCs w:val="24"/>
        </w:rPr>
        <w:t>generally acceptable</w:t>
      </w:r>
      <w:r w:rsidRPr="00C53330">
        <w:rPr>
          <w:rFonts w:ascii="Calibri" w:hAnsi="Calibri" w:eastAsia="Calibri" w:cs="Calibri"/>
          <w:szCs w:val="24"/>
        </w:rPr>
        <w:t>.  Loss of integrity could be</w:t>
      </w:r>
      <w:r w:rsidRPr="00C53330">
        <w:rPr>
          <w:rFonts w:ascii="Calibri" w:hAnsi="Calibri" w:eastAsia="Calibri" w:cs="Calibri"/>
          <w:i/>
          <w:szCs w:val="24"/>
        </w:rPr>
        <w:t xml:space="preserve"> </w:t>
      </w:r>
      <w:r w:rsidRPr="00C53330">
        <w:rPr>
          <w:rFonts w:ascii="Calibri" w:hAnsi="Calibri" w:eastAsia="Calibri" w:cs="Calibri"/>
          <w:szCs w:val="24"/>
        </w:rPr>
        <w:t>expected to cause degradation in mission capability to an extent and duration that the organization is able to perform its primary functions, but the effectiveness of the functions is noticeably reduced.</w:t>
      </w:r>
    </w:p>
    <w:p w:rsidRPr="00C53330" w:rsidR="010FDCD7" w:rsidRDefault="010FDCD7" w14:paraId="263DEE33" w14:textId="2BFEF85A">
      <w:pPr>
        <w:rPr>
          <w:szCs w:val="24"/>
        </w:rPr>
      </w:pPr>
      <w:r w:rsidRPr="00C53330">
        <w:rPr>
          <w:rFonts w:ascii="Calibri" w:hAnsi="Calibri" w:eastAsia="Calibri" w:cs="Calibri"/>
          <w:b/>
          <w:szCs w:val="24"/>
        </w:rPr>
        <w:t xml:space="preserve">Availability: </w:t>
      </w:r>
      <w:r w:rsidRPr="00C53330">
        <w:rPr>
          <w:rFonts w:ascii="Calibri" w:hAnsi="Calibri" w:eastAsia="Calibri" w:cs="Calibri"/>
          <w:szCs w:val="24"/>
        </w:rPr>
        <w:t>Ensuring that all data and critical functions for day-to-day operations are readily available 24/7</w:t>
      </w:r>
    </w:p>
    <w:p w:rsidRPr="00C53330" w:rsidR="0130B3EA" w:rsidP="0130B3EA" w:rsidRDefault="010FDCD7" w14:paraId="789B8F8C" w14:textId="052891E6">
      <w:pPr>
        <w:pStyle w:val="ListParagraph"/>
        <w:numPr>
          <w:ilvl w:val="0"/>
          <w:numId w:val="16"/>
        </w:numPr>
        <w:rPr>
          <w:rFonts w:ascii="Calibri" w:hAnsi="Calibri" w:eastAsia="Calibri" w:cs="Calibri"/>
          <w:szCs w:val="24"/>
        </w:rPr>
      </w:pPr>
      <w:r w:rsidRPr="00C53330">
        <w:rPr>
          <w:rFonts w:ascii="Calibri" w:hAnsi="Calibri" w:eastAsia="Calibri" w:cs="Calibri"/>
          <w:b/>
          <w:szCs w:val="24"/>
        </w:rPr>
        <w:t xml:space="preserve">High: </w:t>
      </w:r>
      <w:r w:rsidRPr="00C53330">
        <w:rPr>
          <w:rFonts w:ascii="Calibri" w:hAnsi="Calibri" w:eastAsia="Calibri" w:cs="Calibri"/>
          <w:szCs w:val="24"/>
        </w:rPr>
        <w:t xml:space="preserve">The consequences of loss or disruption of access to system resources or to data or information in the system are </w:t>
      </w:r>
      <w:r w:rsidRPr="00C53330">
        <w:rPr>
          <w:rFonts w:ascii="Calibri" w:hAnsi="Calibri" w:eastAsia="Calibri" w:cs="Calibri"/>
          <w:b/>
          <w:szCs w:val="24"/>
        </w:rPr>
        <w:t>unacceptable</w:t>
      </w:r>
      <w:r w:rsidRPr="00C53330">
        <w:rPr>
          <w:rFonts w:ascii="Calibri" w:hAnsi="Calibri" w:eastAsia="Calibri" w:cs="Calibri"/>
          <w:szCs w:val="24"/>
        </w:rPr>
        <w:t xml:space="preserve">.  Loss of availability could be expected to cause a loss of service to AEFS meal distribution in most areas.  </w:t>
      </w:r>
    </w:p>
    <w:p w:rsidRPr="00C53330" w:rsidR="010FDCD7" w:rsidP="579536A3" w:rsidRDefault="010FDCD7" w14:paraId="47FAF752" w14:textId="625CCC75">
      <w:pPr>
        <w:pStyle w:val="ListParagraph"/>
        <w:numPr>
          <w:ilvl w:val="0"/>
          <w:numId w:val="16"/>
        </w:numPr>
        <w:spacing w:line="257" w:lineRule="auto"/>
        <w:rPr>
          <w:rFonts w:ascii="Calibri" w:hAnsi="Calibri" w:eastAsia="Calibri" w:cs="Calibri"/>
          <w:b/>
          <w:szCs w:val="24"/>
        </w:rPr>
      </w:pPr>
      <w:r w:rsidRPr="00C53330">
        <w:rPr>
          <w:rFonts w:ascii="Calibri" w:hAnsi="Calibri" w:eastAsia="Calibri" w:cs="Calibri"/>
          <w:b/>
          <w:szCs w:val="24"/>
        </w:rPr>
        <w:t xml:space="preserve">Moderate: </w:t>
      </w:r>
      <w:r w:rsidRPr="00C53330">
        <w:rPr>
          <w:rFonts w:ascii="Calibri" w:hAnsi="Calibri" w:eastAsia="Calibri" w:cs="Calibri"/>
          <w:szCs w:val="24"/>
        </w:rPr>
        <w:t xml:space="preserve">The consequences of loss or disruption of access to system resources or to data or information in the system are only </w:t>
      </w:r>
      <w:r w:rsidRPr="00C53330">
        <w:rPr>
          <w:rFonts w:ascii="Calibri" w:hAnsi="Calibri" w:eastAsia="Calibri" w:cs="Calibri"/>
          <w:b/>
          <w:szCs w:val="24"/>
        </w:rPr>
        <w:t>marginally acceptable</w:t>
      </w:r>
      <w:r w:rsidRPr="00C53330">
        <w:rPr>
          <w:rFonts w:ascii="Calibri" w:hAnsi="Calibri" w:eastAsia="Calibri" w:cs="Calibri"/>
          <w:szCs w:val="24"/>
        </w:rPr>
        <w:t xml:space="preserve">.  Loss of availability could be expected to cause a significant degradation in mission capability to an extent by causing a loss of service to only some areas. </w:t>
      </w:r>
      <w:r w:rsidRPr="00C53330">
        <w:rPr>
          <w:rFonts w:ascii="Calibri" w:hAnsi="Calibri" w:eastAsia="Calibri" w:cs="Calibri"/>
          <w:b/>
          <w:szCs w:val="24"/>
        </w:rPr>
        <w:t xml:space="preserve"> </w:t>
      </w:r>
    </w:p>
    <w:p w:rsidRPr="00C53330" w:rsidR="5CAF68D1" w:rsidP="06A445F0" w:rsidRDefault="010FDCD7" w14:paraId="3B696C6C" w14:textId="0B37509D">
      <w:pPr>
        <w:pStyle w:val="ListParagraph"/>
        <w:numPr>
          <w:ilvl w:val="0"/>
          <w:numId w:val="16"/>
        </w:numPr>
        <w:rPr>
          <w:rFonts w:ascii="Calibri" w:hAnsi="Calibri" w:eastAsia="Calibri" w:cs="Calibri"/>
          <w:szCs w:val="24"/>
        </w:rPr>
      </w:pPr>
      <w:r w:rsidRPr="00C53330">
        <w:rPr>
          <w:rFonts w:ascii="Calibri" w:hAnsi="Calibri" w:eastAsia="Calibri" w:cs="Calibri"/>
          <w:b/>
          <w:szCs w:val="24"/>
        </w:rPr>
        <w:t xml:space="preserve">Low: </w:t>
      </w:r>
      <w:r w:rsidRPr="00C53330">
        <w:rPr>
          <w:rFonts w:ascii="Calibri" w:hAnsi="Calibri" w:eastAsia="Calibri" w:cs="Calibri"/>
          <w:szCs w:val="24"/>
        </w:rPr>
        <w:t xml:space="preserve">The consequences of loss or disruption of access to system resources or to data or information in the system are </w:t>
      </w:r>
      <w:r w:rsidRPr="00C53330">
        <w:rPr>
          <w:rFonts w:ascii="Calibri" w:hAnsi="Calibri" w:eastAsia="Calibri" w:cs="Calibri"/>
          <w:b/>
          <w:szCs w:val="24"/>
        </w:rPr>
        <w:t>generally acceptable</w:t>
      </w:r>
      <w:r w:rsidRPr="00C53330">
        <w:rPr>
          <w:rFonts w:ascii="Calibri" w:hAnsi="Calibri" w:eastAsia="Calibri" w:cs="Calibri"/>
          <w:szCs w:val="24"/>
        </w:rPr>
        <w:t>.  Loss of availability could be expected to cause degradation in mission capability to an extent and duration that the organization is able to perform its primary functions, with service only being minimally reduced.</w:t>
      </w:r>
    </w:p>
    <w:p w:rsidRPr="00C53330" w:rsidR="00DE582F" w:rsidP="00DE582F" w:rsidRDefault="00DA6E21" w14:paraId="6E64FCD1" w14:textId="59446160">
      <w:pPr>
        <w:pStyle w:val="ListParagraph"/>
        <w:rPr>
          <w:rFonts w:ascii="Calibri" w:hAnsi="Calibri" w:eastAsia="Calibri" w:cs="Calibri"/>
          <w:szCs w:val="24"/>
        </w:rPr>
      </w:pPr>
      <w:r>
        <w:rPr>
          <w:rFonts w:ascii="Calibri" w:hAnsi="Calibri" w:eastAsia="Calibri" w:cs="Calibri"/>
          <w:szCs w:val="24"/>
        </w:rPr>
        <w:t>ope</w:t>
      </w:r>
    </w:p>
    <w:p w:rsidR="0DFF62A7" w:rsidP="0DC91BAB" w:rsidRDefault="0DFF62A7" w14:paraId="560A246F" w14:textId="3E0E1311">
      <w:pPr>
        <w:pStyle w:val="Heading1"/>
      </w:pPr>
      <w:bookmarkStart w:name="_Toc132145083" w:id="35"/>
      <w:r>
        <w:lastRenderedPageBreak/>
        <w:t>Vulnerability Assessment</w:t>
      </w:r>
      <w:bookmarkEnd w:id="35"/>
    </w:p>
    <w:p w:rsidRPr="00C53330" w:rsidR="32389CD8" w:rsidP="40B5EEE8" w:rsidRDefault="32389CD8" w14:paraId="62A20C57" w14:textId="6BB2FD3F">
      <w:pPr>
        <w:spacing w:before="240" w:after="0"/>
        <w:rPr>
          <w:szCs w:val="24"/>
        </w:rPr>
      </w:pPr>
      <w:r w:rsidRPr="00C53330">
        <w:rPr>
          <w:szCs w:val="24"/>
        </w:rPr>
        <w:t>In addition to likelihood and impact, the following vulnerabilities are accompanied by t</w:t>
      </w:r>
      <w:r w:rsidRPr="00C53330" w:rsidR="54417061">
        <w:rPr>
          <w:szCs w:val="24"/>
        </w:rPr>
        <w:t>one or more</w:t>
      </w:r>
      <w:r w:rsidRPr="00C53330" w:rsidR="6A8D648A">
        <w:rPr>
          <w:szCs w:val="24"/>
        </w:rPr>
        <w:t xml:space="preserve"> of the following identifiers:</w:t>
      </w:r>
    </w:p>
    <w:p w:rsidRPr="00C53330" w:rsidR="6A8D648A" w:rsidP="40B5EEE8" w:rsidRDefault="6A8D648A" w14:paraId="4D3DD9E6" w14:textId="75FD06E7">
      <w:pPr>
        <w:pStyle w:val="ListParagraph"/>
        <w:numPr>
          <w:ilvl w:val="0"/>
          <w:numId w:val="2"/>
        </w:numPr>
        <w:spacing w:before="240" w:after="0"/>
        <w:rPr>
          <w:szCs w:val="24"/>
        </w:rPr>
      </w:pPr>
      <w:r w:rsidRPr="00C53330">
        <w:rPr>
          <w:szCs w:val="24"/>
        </w:rPr>
        <w:t>The Reference ID as provided by The Web Application Security Consortium</w:t>
      </w:r>
    </w:p>
    <w:p w:rsidRPr="00C53330" w:rsidR="6A8D648A" w:rsidP="40B5EEE8" w:rsidRDefault="6A8D648A" w14:paraId="76D992E2" w14:textId="5B202684">
      <w:pPr>
        <w:pStyle w:val="ListParagraph"/>
        <w:numPr>
          <w:ilvl w:val="0"/>
          <w:numId w:val="2"/>
        </w:numPr>
        <w:spacing w:before="240" w:after="0"/>
        <w:rPr>
          <w:szCs w:val="24"/>
        </w:rPr>
      </w:pPr>
      <w:r w:rsidRPr="00C53330">
        <w:rPr>
          <w:szCs w:val="24"/>
        </w:rPr>
        <w:t>The corresponding Common Weakness Enumeration (CWE)</w:t>
      </w:r>
    </w:p>
    <w:p w:rsidRPr="00C53330" w:rsidR="6A8D648A" w:rsidP="40B5EEE8" w:rsidRDefault="3AD0AC47" w14:paraId="1587663F" w14:textId="06FEC010">
      <w:pPr>
        <w:pStyle w:val="ListParagraph"/>
        <w:numPr>
          <w:ilvl w:val="0"/>
          <w:numId w:val="2"/>
        </w:numPr>
        <w:spacing w:before="240" w:after="0"/>
        <w:rPr>
          <w:szCs w:val="24"/>
        </w:rPr>
      </w:pPr>
      <w:r w:rsidRPr="00C53330">
        <w:rPr>
          <w:szCs w:val="24"/>
        </w:rPr>
        <w:t>Any corresponding Common Vulnerabilities and Exposures (CVE)</w:t>
      </w:r>
    </w:p>
    <w:p w:rsidR="00B9748C" w:rsidP="00B9748C" w:rsidRDefault="00EC1B6A" w14:paraId="5E5FEBB2" w14:textId="0EFDAD7B">
      <w:pPr>
        <w:pStyle w:val="Heading1"/>
      </w:pPr>
      <w:bookmarkStart w:name="_Toc132145084" w:id="36"/>
      <w:r>
        <w:t>Open Ports</w:t>
      </w:r>
      <w:bookmarkEnd w:id="36"/>
    </w:p>
    <w:p w:rsidRPr="00C53330" w:rsidR="0006147C" w:rsidP="0006147C" w:rsidRDefault="008F3DF4" w14:paraId="19682FF7" w14:textId="62D531CA">
      <w:pPr>
        <w:rPr>
          <w:szCs w:val="24"/>
        </w:rPr>
      </w:pPr>
      <w:r w:rsidRPr="00C53330">
        <w:rPr>
          <w:szCs w:val="24"/>
        </w:rPr>
        <w:t>Target IP: 192.168.1.2</w:t>
      </w:r>
    </w:p>
    <w:tbl>
      <w:tblPr>
        <w:tblStyle w:val="TableGrid"/>
        <w:tblW w:w="0" w:type="auto"/>
        <w:tblLook w:val="04A0" w:firstRow="1" w:lastRow="0" w:firstColumn="1" w:lastColumn="0" w:noHBand="0" w:noVBand="1"/>
      </w:tblPr>
      <w:tblGrid>
        <w:gridCol w:w="3116"/>
        <w:gridCol w:w="3117"/>
        <w:gridCol w:w="3117"/>
      </w:tblGrid>
      <w:tr w:rsidR="00124900" w:rsidTr="00124900" w14:paraId="1EA68A91" w14:textId="77777777">
        <w:tc>
          <w:tcPr>
            <w:tcW w:w="3116" w:type="dxa"/>
          </w:tcPr>
          <w:p w:rsidRPr="00C53330" w:rsidR="00124900" w:rsidP="00B9748C" w:rsidRDefault="00124900" w14:paraId="7238BFF1" w14:textId="224DDF63">
            <w:pPr>
              <w:rPr>
                <w:szCs w:val="24"/>
              </w:rPr>
            </w:pPr>
            <w:r w:rsidRPr="00C53330">
              <w:rPr>
                <w:szCs w:val="24"/>
              </w:rPr>
              <w:t>Port</w:t>
            </w:r>
          </w:p>
        </w:tc>
        <w:tc>
          <w:tcPr>
            <w:tcW w:w="3117" w:type="dxa"/>
          </w:tcPr>
          <w:p w:rsidRPr="00C53330" w:rsidR="00124900" w:rsidP="00B9748C" w:rsidRDefault="00124900" w14:paraId="0628881A" w14:textId="7E871219">
            <w:pPr>
              <w:rPr>
                <w:szCs w:val="24"/>
              </w:rPr>
            </w:pPr>
            <w:r w:rsidRPr="00C53330">
              <w:rPr>
                <w:szCs w:val="24"/>
              </w:rPr>
              <w:t>Service</w:t>
            </w:r>
          </w:p>
        </w:tc>
        <w:tc>
          <w:tcPr>
            <w:tcW w:w="3117" w:type="dxa"/>
          </w:tcPr>
          <w:p w:rsidRPr="00C53330" w:rsidR="00124900" w:rsidP="00B9748C" w:rsidRDefault="00124900" w14:paraId="5BF9F12F" w14:textId="09835CD7">
            <w:pPr>
              <w:rPr>
                <w:szCs w:val="24"/>
              </w:rPr>
            </w:pPr>
            <w:r w:rsidRPr="00C53330">
              <w:rPr>
                <w:szCs w:val="24"/>
              </w:rPr>
              <w:t>Version</w:t>
            </w:r>
          </w:p>
        </w:tc>
      </w:tr>
      <w:tr w:rsidR="00124900" w:rsidTr="00124900" w14:paraId="4506FCE1" w14:textId="77777777">
        <w:tc>
          <w:tcPr>
            <w:tcW w:w="3116" w:type="dxa"/>
          </w:tcPr>
          <w:p w:rsidRPr="00C53330" w:rsidR="00124900" w:rsidP="00B9748C" w:rsidRDefault="00124900" w14:paraId="761EA521" w14:textId="57A89D4C">
            <w:pPr>
              <w:rPr>
                <w:szCs w:val="24"/>
              </w:rPr>
            </w:pPr>
            <w:r w:rsidRPr="00C53330">
              <w:rPr>
                <w:szCs w:val="24"/>
              </w:rPr>
              <w:t xml:space="preserve">22/tcp </w:t>
            </w:r>
          </w:p>
        </w:tc>
        <w:tc>
          <w:tcPr>
            <w:tcW w:w="3117" w:type="dxa"/>
          </w:tcPr>
          <w:p w:rsidRPr="00C53330" w:rsidR="00124900" w:rsidP="00B9748C" w:rsidRDefault="00D60555" w14:paraId="10B1D5A2" w14:textId="59DE313F">
            <w:pPr>
              <w:rPr>
                <w:szCs w:val="24"/>
              </w:rPr>
            </w:pPr>
            <w:r w:rsidRPr="00C53330">
              <w:rPr>
                <w:szCs w:val="24"/>
              </w:rPr>
              <w:t>SSH</w:t>
            </w:r>
          </w:p>
        </w:tc>
        <w:tc>
          <w:tcPr>
            <w:tcW w:w="3117" w:type="dxa"/>
          </w:tcPr>
          <w:p w:rsidRPr="00C53330" w:rsidR="00124900" w:rsidP="00B9748C" w:rsidRDefault="00B55A0F" w14:paraId="115D5809" w14:textId="5DF45F7F">
            <w:pPr>
              <w:rPr>
                <w:szCs w:val="24"/>
              </w:rPr>
            </w:pPr>
            <w:r w:rsidRPr="00C53330">
              <w:rPr>
                <w:szCs w:val="24"/>
              </w:rPr>
              <w:t>OpenSSH 6.7p1 Debian 5+deb8u8 (protocol 2.0)</w:t>
            </w:r>
          </w:p>
        </w:tc>
      </w:tr>
      <w:tr w:rsidR="00124900" w:rsidTr="00124900" w14:paraId="755FB1E2" w14:textId="77777777">
        <w:tc>
          <w:tcPr>
            <w:tcW w:w="3116" w:type="dxa"/>
          </w:tcPr>
          <w:p w:rsidRPr="00C53330" w:rsidR="00124900" w:rsidP="00B9748C" w:rsidRDefault="00124900" w14:paraId="382012A3" w14:textId="51E9BB7D">
            <w:pPr>
              <w:rPr>
                <w:szCs w:val="24"/>
              </w:rPr>
            </w:pPr>
            <w:r w:rsidRPr="00C53330">
              <w:rPr>
                <w:szCs w:val="24"/>
              </w:rPr>
              <w:t>80/tcp</w:t>
            </w:r>
          </w:p>
        </w:tc>
        <w:tc>
          <w:tcPr>
            <w:tcW w:w="3117" w:type="dxa"/>
          </w:tcPr>
          <w:p w:rsidRPr="00C53330" w:rsidR="00124900" w:rsidP="00B9748C" w:rsidRDefault="00D60555" w14:paraId="4177DB52" w14:textId="2EC25D13">
            <w:pPr>
              <w:rPr>
                <w:szCs w:val="24"/>
              </w:rPr>
            </w:pPr>
            <w:r w:rsidRPr="00C53330">
              <w:rPr>
                <w:szCs w:val="24"/>
              </w:rPr>
              <w:t>HTTP</w:t>
            </w:r>
          </w:p>
        </w:tc>
        <w:tc>
          <w:tcPr>
            <w:tcW w:w="3117" w:type="dxa"/>
          </w:tcPr>
          <w:p w:rsidRPr="00C53330" w:rsidR="00124900" w:rsidP="00B9748C" w:rsidRDefault="00B55A0F" w14:paraId="2E25A60B" w14:textId="34594141">
            <w:pPr>
              <w:rPr>
                <w:szCs w:val="24"/>
              </w:rPr>
            </w:pPr>
            <w:r w:rsidRPr="00C53330">
              <w:rPr>
                <w:szCs w:val="24"/>
              </w:rPr>
              <w:t>Apache httpd</w:t>
            </w:r>
          </w:p>
        </w:tc>
      </w:tr>
      <w:tr w:rsidR="00124900" w:rsidTr="00124900" w14:paraId="7B0BF188" w14:textId="77777777">
        <w:tc>
          <w:tcPr>
            <w:tcW w:w="3116" w:type="dxa"/>
          </w:tcPr>
          <w:p w:rsidRPr="00C53330" w:rsidR="00124900" w:rsidP="00B9748C" w:rsidRDefault="00124900" w14:paraId="73382CA6" w14:textId="05DEF972">
            <w:pPr>
              <w:rPr>
                <w:szCs w:val="24"/>
              </w:rPr>
            </w:pPr>
            <w:r w:rsidRPr="00C53330">
              <w:rPr>
                <w:szCs w:val="24"/>
              </w:rPr>
              <w:t>443/tcp</w:t>
            </w:r>
          </w:p>
        </w:tc>
        <w:tc>
          <w:tcPr>
            <w:tcW w:w="3117" w:type="dxa"/>
          </w:tcPr>
          <w:p w:rsidRPr="00C53330" w:rsidR="00124900" w:rsidP="00B9748C" w:rsidRDefault="00D60555" w14:paraId="4D15DEC1" w14:textId="3A8D6FAF">
            <w:pPr>
              <w:rPr>
                <w:szCs w:val="24"/>
              </w:rPr>
            </w:pPr>
            <w:r w:rsidRPr="00C53330">
              <w:rPr>
                <w:szCs w:val="24"/>
              </w:rPr>
              <w:t>SSL/HTTP</w:t>
            </w:r>
          </w:p>
        </w:tc>
        <w:tc>
          <w:tcPr>
            <w:tcW w:w="3117" w:type="dxa"/>
          </w:tcPr>
          <w:p w:rsidRPr="00C53330" w:rsidR="00124900" w:rsidP="00B9748C" w:rsidRDefault="00B55A0F" w14:paraId="5B0F7518" w14:textId="1789394D">
            <w:pPr>
              <w:rPr>
                <w:szCs w:val="24"/>
              </w:rPr>
            </w:pPr>
            <w:r w:rsidRPr="00C53330">
              <w:rPr>
                <w:szCs w:val="24"/>
              </w:rPr>
              <w:t>Apache httpd</w:t>
            </w:r>
          </w:p>
        </w:tc>
      </w:tr>
      <w:tr w:rsidR="00124900" w:rsidTr="00124900" w14:paraId="40C4625F" w14:textId="77777777">
        <w:tc>
          <w:tcPr>
            <w:tcW w:w="3116" w:type="dxa"/>
          </w:tcPr>
          <w:p w:rsidRPr="00C53330" w:rsidR="00124900" w:rsidP="00B9748C" w:rsidRDefault="00BC7CB1" w14:paraId="143DEA1E" w14:textId="3510242A">
            <w:pPr>
              <w:rPr>
                <w:szCs w:val="24"/>
              </w:rPr>
            </w:pPr>
            <w:r w:rsidRPr="00C53330">
              <w:rPr>
                <w:szCs w:val="24"/>
              </w:rPr>
              <w:t>12320/tcp</w:t>
            </w:r>
          </w:p>
        </w:tc>
        <w:tc>
          <w:tcPr>
            <w:tcW w:w="3117" w:type="dxa"/>
          </w:tcPr>
          <w:p w:rsidRPr="00C53330" w:rsidR="00124900" w:rsidP="00B9748C" w:rsidRDefault="00D60555" w14:paraId="264B302E" w14:textId="4958F03D">
            <w:pPr>
              <w:rPr>
                <w:szCs w:val="24"/>
              </w:rPr>
            </w:pPr>
            <w:r w:rsidRPr="00C53330">
              <w:rPr>
                <w:szCs w:val="24"/>
              </w:rPr>
              <w:t>SSL/HTTP</w:t>
            </w:r>
          </w:p>
        </w:tc>
        <w:tc>
          <w:tcPr>
            <w:tcW w:w="3117" w:type="dxa"/>
          </w:tcPr>
          <w:p w:rsidRPr="00C53330" w:rsidR="00124900" w:rsidP="00B9748C" w:rsidRDefault="00B55A0F" w14:paraId="2D841FCA" w14:textId="4F2C6A4D">
            <w:pPr>
              <w:rPr>
                <w:szCs w:val="24"/>
              </w:rPr>
            </w:pPr>
            <w:r w:rsidRPr="00C53330">
              <w:rPr>
                <w:szCs w:val="24"/>
              </w:rPr>
              <w:t>ShellInABox httpd</w:t>
            </w:r>
          </w:p>
        </w:tc>
      </w:tr>
      <w:tr w:rsidR="00124900" w:rsidTr="00124900" w14:paraId="4D0F1D1F" w14:textId="77777777">
        <w:tc>
          <w:tcPr>
            <w:tcW w:w="3116" w:type="dxa"/>
          </w:tcPr>
          <w:p w:rsidRPr="00C53330" w:rsidR="00124900" w:rsidP="00B9748C" w:rsidRDefault="00865B61" w14:paraId="48FEB61F" w14:textId="07D2E4E2">
            <w:pPr>
              <w:rPr>
                <w:szCs w:val="24"/>
              </w:rPr>
            </w:pPr>
            <w:r w:rsidRPr="00C53330">
              <w:rPr>
                <w:szCs w:val="24"/>
              </w:rPr>
              <w:t>12321/tcp</w:t>
            </w:r>
          </w:p>
        </w:tc>
        <w:tc>
          <w:tcPr>
            <w:tcW w:w="3117" w:type="dxa"/>
          </w:tcPr>
          <w:p w:rsidRPr="00C53330" w:rsidR="00124900" w:rsidP="00B9748C" w:rsidRDefault="00B55A0F" w14:paraId="6E9D9468" w14:textId="0CC40A3F">
            <w:pPr>
              <w:rPr>
                <w:szCs w:val="24"/>
              </w:rPr>
            </w:pPr>
            <w:r w:rsidRPr="00C53330">
              <w:rPr>
                <w:szCs w:val="24"/>
              </w:rPr>
              <w:t>SSL/HTTP</w:t>
            </w:r>
          </w:p>
        </w:tc>
        <w:tc>
          <w:tcPr>
            <w:tcW w:w="3117" w:type="dxa"/>
          </w:tcPr>
          <w:p w:rsidRPr="00C53330" w:rsidR="00124900" w:rsidP="00B9748C" w:rsidRDefault="00B55A0F" w14:paraId="2E534F1F" w14:textId="1A24DB4D">
            <w:pPr>
              <w:rPr>
                <w:szCs w:val="24"/>
              </w:rPr>
            </w:pPr>
            <w:r w:rsidRPr="00C53330">
              <w:rPr>
                <w:szCs w:val="24"/>
              </w:rPr>
              <w:t xml:space="preserve">MiniServ 1.780 </w:t>
            </w:r>
            <w:r w:rsidRPr="00C53330" w:rsidR="0006147C">
              <w:rPr>
                <w:szCs w:val="24"/>
              </w:rPr>
              <w:t>(Webmin httpd)</w:t>
            </w:r>
          </w:p>
        </w:tc>
      </w:tr>
      <w:tr w:rsidR="00124900" w:rsidTr="00124900" w14:paraId="27391C9C" w14:textId="77777777">
        <w:tc>
          <w:tcPr>
            <w:tcW w:w="3116" w:type="dxa"/>
          </w:tcPr>
          <w:p w:rsidRPr="00C53330" w:rsidR="00124900" w:rsidP="00B9748C" w:rsidRDefault="00865B61" w14:paraId="57DD0554" w14:textId="6C967D85">
            <w:pPr>
              <w:rPr>
                <w:szCs w:val="24"/>
              </w:rPr>
            </w:pPr>
            <w:r w:rsidRPr="00C53330">
              <w:rPr>
                <w:szCs w:val="24"/>
              </w:rPr>
              <w:t>12322/tcp</w:t>
            </w:r>
          </w:p>
        </w:tc>
        <w:tc>
          <w:tcPr>
            <w:tcW w:w="3117" w:type="dxa"/>
          </w:tcPr>
          <w:p w:rsidRPr="00C53330" w:rsidR="00124900" w:rsidP="00B9748C" w:rsidRDefault="00B55A0F" w14:paraId="552243E7" w14:textId="1B3B5495">
            <w:pPr>
              <w:rPr>
                <w:szCs w:val="24"/>
              </w:rPr>
            </w:pPr>
            <w:r w:rsidRPr="00C53330">
              <w:rPr>
                <w:szCs w:val="24"/>
              </w:rPr>
              <w:t>HTTP</w:t>
            </w:r>
          </w:p>
        </w:tc>
        <w:tc>
          <w:tcPr>
            <w:tcW w:w="3117" w:type="dxa"/>
          </w:tcPr>
          <w:p w:rsidRPr="00C53330" w:rsidR="00124900" w:rsidP="00DE4159" w:rsidRDefault="0006147C" w14:paraId="1E93CD56" w14:textId="7F2375B0">
            <w:pPr>
              <w:keepNext/>
              <w:rPr>
                <w:szCs w:val="24"/>
              </w:rPr>
            </w:pPr>
            <w:r w:rsidRPr="00C53330">
              <w:rPr>
                <w:szCs w:val="24"/>
              </w:rPr>
              <w:t>Apache httpd</w:t>
            </w:r>
          </w:p>
        </w:tc>
      </w:tr>
    </w:tbl>
    <w:p w:rsidRPr="00C53330" w:rsidR="0006147C" w:rsidP="00DE4159" w:rsidRDefault="00DE4159" w14:paraId="4F9C9915" w14:textId="6170B1BD">
      <w:pPr>
        <w:pStyle w:val="Caption"/>
        <w:ind w:left="2160" w:firstLine="720"/>
        <w:rPr>
          <w:szCs w:val="24"/>
        </w:rPr>
      </w:pPr>
      <w:r w:rsidRPr="00C53330">
        <w:rPr>
          <w:szCs w:val="24"/>
        </w:rPr>
        <w:t xml:space="preserve">Figure </w:t>
      </w:r>
      <w:r w:rsidRPr="00C53330">
        <w:rPr>
          <w:szCs w:val="24"/>
        </w:rPr>
        <w:fldChar w:fldCharType="begin"/>
      </w:r>
      <w:r w:rsidRPr="00C53330">
        <w:rPr>
          <w:szCs w:val="24"/>
        </w:rPr>
        <w:instrText xml:space="preserve"> SEQ Figure \* ARABIC </w:instrText>
      </w:r>
      <w:r w:rsidRPr="00C53330">
        <w:rPr>
          <w:szCs w:val="24"/>
        </w:rPr>
        <w:fldChar w:fldCharType="separate"/>
      </w:r>
      <w:r w:rsidRPr="00C53330">
        <w:rPr>
          <w:szCs w:val="24"/>
        </w:rPr>
        <w:t>6</w:t>
      </w:r>
      <w:r w:rsidRPr="00C53330">
        <w:rPr>
          <w:szCs w:val="24"/>
        </w:rPr>
        <w:fldChar w:fldCharType="end"/>
      </w:r>
      <w:r w:rsidRPr="00C53330">
        <w:rPr>
          <w:szCs w:val="24"/>
        </w:rPr>
        <w:t>: open ports and services table</w:t>
      </w:r>
    </w:p>
    <w:p w:rsidR="00132A9C" w:rsidRDefault="00132A9C" w14:paraId="37F70792" w14:textId="77777777">
      <w:pPr>
        <w:rPr>
          <w:rFonts w:asciiTheme="majorHAnsi" w:hAnsiTheme="majorHAnsi" w:eastAsiaTheme="majorEastAsia" w:cstheme="majorBidi"/>
          <w:color w:val="2957BD" w:themeColor="accent6" w:themeShade="BF"/>
          <w:sz w:val="40"/>
          <w:szCs w:val="40"/>
        </w:rPr>
      </w:pPr>
      <w:bookmarkStart w:name="_Toc132145085" w:id="37"/>
      <w:r>
        <w:br w:type="page"/>
      </w:r>
    </w:p>
    <w:p w:rsidRPr="00DA6DAE" w:rsidR="00E3732B" w:rsidP="001657F6" w:rsidRDefault="00EE2515" w14:paraId="1A1C7C70" w14:textId="612E2CCE">
      <w:pPr>
        <w:pStyle w:val="Heading1"/>
      </w:pPr>
      <w:r w:rsidRPr="00DA6DAE">
        <w:t>Finding #</w:t>
      </w:r>
      <w:r w:rsidRPr="00DA6DAE" w:rsidR="00702495">
        <w:t>1</w:t>
      </w:r>
      <w:bookmarkEnd w:id="37"/>
    </w:p>
    <w:p w:rsidRPr="00C54193" w:rsidR="00C54193" w:rsidP="00C54193" w:rsidRDefault="00C54193" w14:paraId="1455B333" w14:textId="77777777"/>
    <w:p w:rsidRPr="00DA6DAE" w:rsidR="00E3732B" w:rsidP="00E3732B" w:rsidRDefault="00E3732B" w14:paraId="51DE8F95" w14:textId="77777777">
      <w:pPr>
        <w:pStyle w:val="NoSpacing"/>
        <w:rPr>
          <w:b/>
        </w:rPr>
      </w:pPr>
      <w:r w:rsidRPr="00DA6DAE">
        <w:rPr>
          <w:b/>
        </w:rPr>
        <w:t>Vulnerability Name: PHI | Reference ID</w:t>
      </w:r>
    </w:p>
    <w:p w:rsidRPr="00DA6DAE" w:rsidR="00E3732B" w:rsidP="00E3732B" w:rsidRDefault="00E3732B" w14:paraId="62371820" w14:textId="77777777">
      <w:pPr>
        <w:spacing w:after="0"/>
        <w:rPr>
          <w:b/>
        </w:rPr>
      </w:pPr>
      <w:r w:rsidRPr="00DA6DAE">
        <w:rPr>
          <w:b/>
        </w:rPr>
        <w:t>Likelihood:  3</w:t>
      </w:r>
    </w:p>
    <w:p w:rsidRPr="00DA6DAE" w:rsidR="00E3732B" w:rsidP="00E3732B" w:rsidRDefault="00E3732B" w14:paraId="76A56B06" w14:textId="77777777">
      <w:pPr>
        <w:spacing w:after="0"/>
        <w:rPr>
          <w:b/>
        </w:rPr>
      </w:pPr>
      <w:r w:rsidRPr="00DA6DAE">
        <w:rPr>
          <w:b/>
        </w:rPr>
        <w:t xml:space="preserve">Impact / Severity: 3 </w:t>
      </w:r>
    </w:p>
    <w:p w:rsidR="00E3732B" w:rsidP="00E3732B" w:rsidRDefault="00E3732B" w14:paraId="4307B87F" w14:textId="45DD3456">
      <w:pPr>
        <w:spacing w:after="0"/>
        <w:rPr>
          <w:b/>
          <w:bCs/>
        </w:rPr>
      </w:pPr>
      <w:r w:rsidRPr="00DA6DAE">
        <w:rPr>
          <w:b/>
        </w:rPr>
        <w:t>Risk Score:</w:t>
      </w:r>
      <w:r w:rsidRPr="120DBD15">
        <w:rPr>
          <w:b/>
          <w:bCs/>
        </w:rPr>
        <w:t xml:space="preserve"> </w:t>
      </w:r>
      <w:r>
        <w:rPr>
          <w:b/>
          <w:bCs/>
        </w:rPr>
        <w:t>9</w:t>
      </w:r>
      <w:r w:rsidR="00EE236E">
        <w:rPr>
          <w:b/>
          <w:bCs/>
        </w:rPr>
        <w:t>.0 (High)</w:t>
      </w:r>
    </w:p>
    <w:p w:rsidR="00E3732B" w:rsidP="00E3732B" w:rsidRDefault="00E3732B" w14:paraId="1A3DA898" w14:textId="77777777"/>
    <w:p w:rsidR="00E3732B" w:rsidP="00E3732B" w:rsidRDefault="00E3732B" w14:paraId="4A799B7F" w14:textId="753A3762">
      <w:r>
        <w:t xml:space="preserve">While </w:t>
      </w:r>
      <w:r w:rsidR="383DF785">
        <w:t>logged as</w:t>
      </w:r>
      <w:r>
        <w:t xml:space="preserve"> the root user</w:t>
      </w:r>
      <w:r w:rsidR="18FA3709">
        <w:t xml:space="preserve"> in the SSH </w:t>
      </w:r>
      <w:r w:rsidR="4796420E">
        <w:t>s</w:t>
      </w:r>
      <w:r w:rsidR="18FA3709">
        <w:t>erver</w:t>
      </w:r>
      <w:r>
        <w:t xml:space="preserve">, we used the command “ls -la” which displayed the listed directories. </w:t>
      </w:r>
    </w:p>
    <w:p w:rsidR="005C1C98" w:rsidP="00E3732B" w:rsidRDefault="00E3732B" w14:paraId="4A68C863" w14:textId="77777777">
      <w:r>
        <w:rPr>
          <w:rFonts w:ascii="Arial" w:hAnsi="Arial" w:cs="Arial"/>
          <w:noProof/>
          <w:color w:val="000000"/>
          <w:sz w:val="22"/>
          <w:szCs w:val="22"/>
        </w:rPr>
        <w:lastRenderedPageBreak/>
        <mc:AlternateContent>
          <mc:Choice Requires="wps">
            <w:drawing>
              <wp:anchor distT="0" distB="0" distL="114300" distR="114300" simplePos="0" relativeHeight="251658256" behindDoc="0" locked="0" layoutInCell="1" allowOverlap="1" wp14:anchorId="48BB4573" wp14:editId="536436F3">
                <wp:simplePos x="0" y="0"/>
                <wp:positionH relativeFrom="margin">
                  <wp:align>left</wp:align>
                </wp:positionH>
                <wp:positionV relativeFrom="paragraph">
                  <wp:posOffset>493032</wp:posOffset>
                </wp:positionV>
                <wp:extent cx="45719" cy="847271"/>
                <wp:effectExtent l="0" t="0" r="12065" b="0"/>
                <wp:wrapNone/>
                <wp:docPr id="248653384" name="Minus Sign 248653384"/>
                <wp:cNvGraphicFramePr/>
                <a:graphic xmlns:a="http://schemas.openxmlformats.org/drawingml/2006/main">
                  <a:graphicData uri="http://schemas.microsoft.com/office/word/2010/wordprocessingShape">
                    <wps:wsp>
                      <wps:cNvSpPr/>
                      <wps:spPr>
                        <a:xfrm>
                          <a:off x="0" y="0"/>
                          <a:ext cx="45719" cy="847271"/>
                        </a:xfrm>
                        <a:prstGeom prst="mathMinus">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1409915D">
              <v:shape id="Minus Sign 248653384" style="position:absolute;margin-left:0;margin-top:38.8pt;width:3.6pt;height:66.7pt;z-index:2516582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coordsize="45719,847271" o:spid="_x0000_s1026" fillcolor="red" strokecolor="red" strokeweight="1pt" path="m6060,323996r33599,l39659,523275r-33599,l6060,323996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" w14:anchorId="5D4B6C86">
                <v:stroke joinstyle="miter"/>
                <v:path arrowok="t" o:connecttype="custom" o:connectlocs="6060,323996;39659,323996;39659,523275;6060,523275;6060,323996" o:connectangles="0,0,0,0,0"/>
                <w10:wrap anchorx="margin"/>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5" behindDoc="0" locked="0" layoutInCell="1" allowOverlap="1" wp14:anchorId="469CF0E1" wp14:editId="0DD1B119">
                <wp:simplePos x="0" y="0"/>
                <wp:positionH relativeFrom="column">
                  <wp:posOffset>5470525</wp:posOffset>
                </wp:positionH>
                <wp:positionV relativeFrom="paragraph">
                  <wp:posOffset>556713</wp:posOffset>
                </wp:positionV>
                <wp:extent cx="45719" cy="673100"/>
                <wp:effectExtent l="0" t="0" r="12065" b="0"/>
                <wp:wrapNone/>
                <wp:docPr id="1798491082" name="Minus Sign 1798491082"/>
                <wp:cNvGraphicFramePr/>
                <a:graphic xmlns:a="http://schemas.openxmlformats.org/drawingml/2006/main">
                  <a:graphicData uri="http://schemas.microsoft.com/office/word/2010/wordprocessingShape">
                    <wps:wsp>
                      <wps:cNvSpPr/>
                      <wps:spPr>
                        <a:xfrm>
                          <a:off x="0" y="0"/>
                          <a:ext cx="45719" cy="673100"/>
                        </a:xfrm>
                        <a:prstGeom prst="mathMinus">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091EDC78">
              <v:shape id="Minus Sign 1798491082" style="position:absolute;margin-left:430.75pt;margin-top:43.85pt;width:3.6pt;height:53pt;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719,673100" o:spid="_x0000_s1026" fillcolor="red" strokecolor="red" strokeweight="1pt" path="m6060,257393r33599,l39659,415707r-33599,l6060,25739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" w14:anchorId="273E53E3">
                <v:stroke joinstyle="miter"/>
                <v:path arrowok="t" o:connecttype="custom" o:connectlocs="6060,257393;39659,257393;39659,415707;6060,415707;6060,257393" o:connectangles="0,0,0,0,0"/>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4" behindDoc="0" locked="0" layoutInCell="1" allowOverlap="1" wp14:anchorId="4083B8E4" wp14:editId="1858CE22">
                <wp:simplePos x="0" y="0"/>
                <wp:positionH relativeFrom="page">
                  <wp:posOffset>-66131</wp:posOffset>
                </wp:positionH>
                <wp:positionV relativeFrom="paragraph">
                  <wp:posOffset>934992</wp:posOffset>
                </wp:positionV>
                <wp:extent cx="7480300" cy="45719"/>
                <wp:effectExtent l="0" t="0" r="0" b="12065"/>
                <wp:wrapNone/>
                <wp:docPr id="1704597216" name="Minus Sign 1704597216"/>
                <wp:cNvGraphicFramePr/>
                <a:graphic xmlns:a="http://schemas.openxmlformats.org/drawingml/2006/main">
                  <a:graphicData uri="http://schemas.microsoft.com/office/word/2010/wordprocessingShape">
                    <wps:wsp>
                      <wps:cNvSpPr/>
                      <wps:spPr>
                        <a:xfrm flipV="1">
                          <a:off x="0" y="0"/>
                          <a:ext cx="7480300" cy="45719"/>
                        </a:xfrm>
                        <a:prstGeom prst="mathMinus">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0C45CD06">
              <v:shape id="Minus Sign 1704597216" style="position:absolute;margin-left:-5.2pt;margin-top:73.6pt;width:589pt;height:3.6pt;flip:y;z-index:25165825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7480300,45719" o:spid="_x0000_s1026" fillcolor="red" strokecolor="red" strokeweight="1pt" path="m991514,17483r5497272,l6488786,28236r-5497272,l991514,1748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" w14:anchorId="69CC27E6">
                <v:stroke joinstyle="miter"/>
                <v:path arrowok="t" o:connecttype="custom" o:connectlocs="991514,17483;6488786,17483;6488786,28236;991514,28236;991514,17483" o:connectangles="0,0,0,0,0"/>
                <w10:wrap anchorx="page"/>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3" behindDoc="0" locked="0" layoutInCell="1" allowOverlap="1" wp14:anchorId="21E8B6E2" wp14:editId="77BCCF58">
                <wp:simplePos x="0" y="0"/>
                <wp:positionH relativeFrom="page">
                  <wp:posOffset>-80010</wp:posOffset>
                </wp:positionH>
                <wp:positionV relativeFrom="paragraph">
                  <wp:posOffset>805362</wp:posOffset>
                </wp:positionV>
                <wp:extent cx="7480300" cy="45719"/>
                <wp:effectExtent l="0" t="0" r="0" b="12065"/>
                <wp:wrapNone/>
                <wp:docPr id="92312575" name="Minus Sign 92312575"/>
                <wp:cNvGraphicFramePr/>
                <a:graphic xmlns:a="http://schemas.openxmlformats.org/drawingml/2006/main">
                  <a:graphicData uri="http://schemas.microsoft.com/office/word/2010/wordprocessingShape">
                    <wps:wsp>
                      <wps:cNvSpPr/>
                      <wps:spPr>
                        <a:xfrm flipV="1">
                          <a:off x="0" y="0"/>
                          <a:ext cx="7480300" cy="45719"/>
                        </a:xfrm>
                        <a:prstGeom prst="mathMinus">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4BF62202">
              <v:shape id="Minus Sign 92312575" style="position:absolute;margin-left:-6.3pt;margin-top:63.4pt;width:589pt;height:3.6pt;flip:y;z-index:25165825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7480300,45719" o:spid="_x0000_s1026" fillcolor="#00b0f0" strokecolor="red" strokeweight="1pt" path="m991514,17483r5497272,l6488786,28236r-5497272,l991514,1748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" w14:anchorId="59F58805">
                <v:stroke joinstyle="miter"/>
                <v:path arrowok="t" o:connecttype="custom" o:connectlocs="991514,17483;6488786,17483;6488786,28236;991514,28236;991514,17483" o:connectangles="0,0,0,0,0"/>
                <w10:wrap anchorx="page"/>
              </v:shape>
            </w:pict>
          </mc:Fallback>
        </mc:AlternateContent>
      </w:r>
      <w:r>
        <w:rPr>
          <w:rFonts w:ascii="Arial" w:hAnsi="Arial" w:cs="Arial"/>
          <w:noProof/>
          <w:color w:val="000000"/>
          <w:sz w:val="22"/>
          <w:szCs w:val="22"/>
          <w:bdr w:val="none" w:color="auto" w:sz="0" w:space="0" w:frame="1"/>
        </w:rPr>
        <w:drawing>
          <wp:inline distT="0" distB="0" distL="0" distR="0" wp14:anchorId="216B5B9B" wp14:editId="2EA60DDF">
            <wp:extent cx="5943600" cy="3041650"/>
            <wp:effectExtent l="0" t="0" r="0" b="6350"/>
            <wp:docPr id="1839016996" name="Picture 18390169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16996" name="Picture 3" descr="Graphical user interface,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41650"/>
                    </a:xfrm>
                    <a:prstGeom prst="rect">
                      <a:avLst/>
                    </a:prstGeom>
                    <a:noFill/>
                    <a:ln>
                      <a:noFill/>
                    </a:ln>
                  </pic:spPr>
                </pic:pic>
              </a:graphicData>
            </a:graphic>
          </wp:inline>
        </w:drawing>
      </w:r>
    </w:p>
    <w:p w:rsidRPr="00C53330" w:rsidR="000F0345" w:rsidP="000F0345" w:rsidRDefault="000F0345" w14:paraId="03F3E4DD" w14:textId="099A0088">
      <w:pPr>
        <w:pStyle w:val="Caption"/>
        <w:ind w:left="2160" w:firstLine="720"/>
        <w:rPr>
          <w:szCs w:val="24"/>
        </w:rPr>
      </w:pPr>
      <w:r w:rsidRPr="00C53330">
        <w:rPr>
          <w:szCs w:val="24"/>
        </w:rPr>
        <w:t xml:space="preserve">Figure </w:t>
      </w:r>
      <w:r w:rsidR="002B1FA4">
        <w:rPr>
          <w:szCs w:val="24"/>
        </w:rPr>
        <w:t>1</w:t>
      </w:r>
      <w:r w:rsidRPr="00C53330">
        <w:rPr>
          <w:szCs w:val="24"/>
        </w:rPr>
        <w:t xml:space="preserve">: </w:t>
      </w:r>
      <w:r>
        <w:rPr>
          <w:szCs w:val="24"/>
        </w:rPr>
        <w:t>PHI Directory</w:t>
      </w:r>
    </w:p>
    <w:p w:rsidR="000F0345" w:rsidP="00E3732B" w:rsidRDefault="000F0345" w14:paraId="50E1DD4E" w14:textId="77777777"/>
    <w:p w:rsidR="00E3732B" w:rsidP="00E3732B" w:rsidRDefault="00E3732B" w14:paraId="364F2D88" w14:textId="4C82A10A">
      <w:r>
        <w:t>Since we were able to SSH into root and were given root (the highest level of access) we were able to access sensitive information. The PHI directory had confidential patient files, confidential medical records, and a file containing social security numbers. Given access to the root the attacker was given private and confidential information that can be maliciously exploited.</w:t>
      </w:r>
    </w:p>
    <w:p w:rsidR="00E3732B" w:rsidP="00E3732B" w:rsidRDefault="00E3732B" w14:paraId="16927E72" w14:textId="77777777"/>
    <w:p w:rsidR="00E3732B" w:rsidP="00E3732B" w:rsidRDefault="00E3732B" w14:paraId="0D098C32" w14:textId="77777777">
      <w:r w:rsidRPr="00E41071">
        <w:rPr>
          <w:rFonts w:ascii="Arial" w:hAnsi="Arial" w:cs="Arial"/>
          <w:noProof/>
          <w:color w:val="FF0000"/>
          <w:sz w:val="22"/>
          <w:szCs w:val="22"/>
        </w:rPr>
        <mc:AlternateContent>
          <mc:Choice Requires="wps">
            <w:drawing>
              <wp:anchor distT="0" distB="0" distL="114300" distR="114300" simplePos="0" relativeHeight="251658257" behindDoc="0" locked="0" layoutInCell="1" allowOverlap="1" wp14:anchorId="336EDF35" wp14:editId="3F75BAC3">
                <wp:simplePos x="0" y="0"/>
                <wp:positionH relativeFrom="margin">
                  <wp:align>left</wp:align>
                </wp:positionH>
                <wp:positionV relativeFrom="paragraph">
                  <wp:posOffset>1186543</wp:posOffset>
                </wp:positionV>
                <wp:extent cx="224155" cy="92075"/>
                <wp:effectExtent l="0" t="0" r="0" b="0"/>
                <wp:wrapNone/>
                <wp:docPr id="1370923575" name="Minus Sign 1370923575"/>
                <wp:cNvGraphicFramePr/>
                <a:graphic xmlns:a="http://schemas.openxmlformats.org/drawingml/2006/main">
                  <a:graphicData uri="http://schemas.microsoft.com/office/word/2010/wordprocessingShape">
                    <wps:wsp>
                      <wps:cNvSpPr/>
                      <wps:spPr>
                        <a:xfrm rot="5400000">
                          <a:off x="0" y="0"/>
                          <a:ext cx="224155" cy="92075"/>
                        </a:xfrm>
                        <a:prstGeom prst="mathMinus">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8D84C0">
              <v:shape id="Minus Sign 1370923575" style="position:absolute;margin-left:0;margin-top:93.45pt;width:17.65pt;height:7.25pt;rotation:90;z-index:25165825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24155,92075" o:spid="_x0000_s1026" fillcolor="#92278f [3204]" strokecolor="red" strokeweight="1pt" path="m29712,35209r164731,l194443,56866r-164731,l29712,35209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" w14:anchorId="656EE7BD">
                <v:stroke joinstyle="miter"/>
                <v:path arrowok="t" o:connecttype="custom" o:connectlocs="29712,35209;194443,35209;194443,56866;29712,56866;29712,35209" o:connectangles="0,0,0,0,0"/>
                <w10:wrap anchorx="margin"/>
              </v:shape>
            </w:pict>
          </mc:Fallback>
        </mc:AlternateContent>
      </w:r>
      <w:r w:rsidRPr="00E41071">
        <w:rPr>
          <w:rFonts w:ascii="Arial" w:hAnsi="Arial" w:cs="Arial"/>
          <w:noProof/>
          <w:color w:val="FF0000"/>
          <w:sz w:val="22"/>
          <w:szCs w:val="22"/>
        </w:rPr>
        <mc:AlternateContent>
          <mc:Choice Requires="wps">
            <w:drawing>
              <wp:anchor distT="0" distB="0" distL="114300" distR="114300" simplePos="0" relativeHeight="251658252" behindDoc="0" locked="0" layoutInCell="1" allowOverlap="1" wp14:anchorId="228AA1C2" wp14:editId="3B6C5DED">
                <wp:simplePos x="0" y="0"/>
                <wp:positionH relativeFrom="column">
                  <wp:posOffset>3934460</wp:posOffset>
                </wp:positionH>
                <wp:positionV relativeFrom="paragraph">
                  <wp:posOffset>1191895</wp:posOffset>
                </wp:positionV>
                <wp:extent cx="224155" cy="92075"/>
                <wp:effectExtent l="0" t="0" r="0" b="0"/>
                <wp:wrapNone/>
                <wp:docPr id="1100799117" name="Minus Sign 1100799117"/>
                <wp:cNvGraphicFramePr/>
                <a:graphic xmlns:a="http://schemas.openxmlformats.org/drawingml/2006/main">
                  <a:graphicData uri="http://schemas.microsoft.com/office/word/2010/wordprocessingShape">
                    <wps:wsp>
                      <wps:cNvSpPr/>
                      <wps:spPr>
                        <a:xfrm rot="5400000">
                          <a:off x="0" y="0"/>
                          <a:ext cx="224155" cy="92075"/>
                        </a:xfrm>
                        <a:prstGeom prst="mathMinus">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E1A46B3">
              <v:shape id="Minus Sign 1100799117" style="position:absolute;margin-left:309.8pt;margin-top:93.85pt;width:17.65pt;height:7.25pt;rotation:90;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4155,92075" o:spid="_x0000_s1026" fillcolor="#92278f [3204]" strokecolor="red" strokeweight="1pt" path="m29712,35209r164731,l194443,56866r-164731,l29712,35209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" w14:anchorId="52A294E0">
                <v:stroke joinstyle="miter"/>
                <v:path arrowok="t" o:connecttype="custom" o:connectlocs="29712,35209;194443,35209;194443,56866;29712,56866;29712,35209" o:connectangles="0,0,0,0,0"/>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1" behindDoc="0" locked="0" layoutInCell="1" allowOverlap="1" wp14:anchorId="475C2DC1" wp14:editId="36542B17">
                <wp:simplePos x="0" y="0"/>
                <wp:positionH relativeFrom="column">
                  <wp:posOffset>-723900</wp:posOffset>
                </wp:positionH>
                <wp:positionV relativeFrom="paragraph">
                  <wp:posOffset>1282065</wp:posOffset>
                </wp:positionV>
                <wp:extent cx="5473700" cy="45719"/>
                <wp:effectExtent l="0" t="0" r="0" b="12065"/>
                <wp:wrapNone/>
                <wp:docPr id="1105163404" name="Minus Sign 1105163404"/>
                <wp:cNvGraphicFramePr/>
                <a:graphic xmlns:a="http://schemas.openxmlformats.org/drawingml/2006/main">
                  <a:graphicData uri="http://schemas.microsoft.com/office/word/2010/wordprocessingShape">
                    <wps:wsp>
                      <wps:cNvSpPr/>
                      <wps:spPr>
                        <a:xfrm>
                          <a:off x="0" y="0"/>
                          <a:ext cx="5473700" cy="45719"/>
                        </a:xfrm>
                        <a:prstGeom prst="mathMinus">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BD55AA">
              <v:shape id="Minus Sign 1105163404" style="position:absolute;margin-left:-57pt;margin-top:100.95pt;width:431pt;height:3.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73700,45719" o:spid="_x0000_s1026" fillcolor="#92278f [3204]" strokecolor="red" strokeweight="1pt" path="m725539,17483r4022622,l4748161,28236r-4022622,l725539,1748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" w14:anchorId="32B0AF1C">
                <v:stroke joinstyle="miter"/>
                <v:path arrowok="t" o:connecttype="custom" o:connectlocs="725539,17483;4748161,17483;4748161,28236;725539,28236;725539,17483" o:connectangles="0,0,0,0,0"/>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0" behindDoc="0" locked="0" layoutInCell="1" allowOverlap="1" wp14:anchorId="5605F35C" wp14:editId="3D5600BD">
                <wp:simplePos x="0" y="0"/>
                <wp:positionH relativeFrom="column">
                  <wp:posOffset>-711412</wp:posOffset>
                </wp:positionH>
                <wp:positionV relativeFrom="paragraph">
                  <wp:posOffset>1136862</wp:posOffset>
                </wp:positionV>
                <wp:extent cx="5473700" cy="45719"/>
                <wp:effectExtent l="0" t="0" r="0" b="12065"/>
                <wp:wrapNone/>
                <wp:docPr id="1245200069" name="Minus Sign 1245200069"/>
                <wp:cNvGraphicFramePr/>
                <a:graphic xmlns:a="http://schemas.openxmlformats.org/drawingml/2006/main">
                  <a:graphicData uri="http://schemas.microsoft.com/office/word/2010/wordprocessingShape">
                    <wps:wsp>
                      <wps:cNvSpPr/>
                      <wps:spPr>
                        <a:xfrm>
                          <a:off x="0" y="0"/>
                          <a:ext cx="5473700" cy="45719"/>
                        </a:xfrm>
                        <a:prstGeom prst="mathMinus">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8AAB43E">
              <v:shape id="Minus Sign 1245200069" style="position:absolute;margin-left:-56pt;margin-top:89.5pt;width:431pt;height:3.6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473700,45719" o:spid="_x0000_s1026" fillcolor="#92278f [3204]" strokecolor="red" strokeweight="1pt" path="m725539,17483r4022622,l4748161,28236r-4022622,l725539,1748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" w14:anchorId="32CA521E">
                <v:stroke joinstyle="miter"/>
                <v:path arrowok="t" o:connecttype="custom" o:connectlocs="725539,17483;4748161,17483;4748161,28236;725539,28236;725539,17483" o:connectangles="0,0,0,0,0"/>
              </v:shape>
            </w:pict>
          </mc:Fallback>
        </mc:AlternateContent>
      </w:r>
      <w:r>
        <w:rPr>
          <w:rFonts w:ascii="Arial" w:hAnsi="Arial" w:cs="Arial"/>
          <w:noProof/>
          <w:color w:val="000000"/>
          <w:sz w:val="22"/>
          <w:szCs w:val="22"/>
          <w:bdr w:val="none" w:color="auto" w:sz="0" w:space="0" w:frame="1"/>
        </w:rPr>
        <w:drawing>
          <wp:inline distT="0" distB="0" distL="0" distR="0" wp14:anchorId="27673737" wp14:editId="3DBE09AE">
            <wp:extent cx="5943600" cy="1327150"/>
            <wp:effectExtent l="0" t="0" r="0" b="6350"/>
            <wp:docPr id="921272101" name="Picture 921272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272101" name="Picture 4" descr="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rsidRPr="00C53330" w:rsidR="000F0345" w:rsidP="00F06441" w:rsidRDefault="000F0345" w14:paraId="364F5F42" w14:textId="1EE88AEC">
      <w:pPr>
        <w:pStyle w:val="Caption"/>
        <w:ind w:left="720" w:firstLine="720"/>
        <w:rPr>
          <w:szCs w:val="24"/>
        </w:rPr>
      </w:pPr>
      <w:r w:rsidRPr="00C53330">
        <w:rPr>
          <w:szCs w:val="24"/>
        </w:rPr>
        <w:t xml:space="preserve">Figure </w:t>
      </w:r>
      <w:r w:rsidR="002B1FA4">
        <w:rPr>
          <w:szCs w:val="24"/>
        </w:rPr>
        <w:t>2</w:t>
      </w:r>
      <w:r w:rsidRPr="00C53330">
        <w:rPr>
          <w:szCs w:val="24"/>
        </w:rPr>
        <w:t xml:space="preserve">: </w:t>
      </w:r>
      <w:r>
        <w:rPr>
          <w:szCs w:val="24"/>
        </w:rPr>
        <w:t>Social Security Numbers File in PHI Directory</w:t>
      </w:r>
    </w:p>
    <w:p w:rsidR="000F0345" w:rsidP="00E3732B" w:rsidRDefault="000F0345" w14:paraId="58C91C4B" w14:textId="77777777"/>
    <w:p w:rsidRPr="00C96738" w:rsidR="00E3732B" w:rsidP="00E3732B" w:rsidRDefault="00E3732B" w14:paraId="42541728" w14:textId="77777777">
      <w:pPr>
        <w:spacing w:after="0" w:line="240" w:lineRule="auto"/>
        <w:rPr>
          <w:rFonts w:eastAsia="Times New Roman" w:cstheme="minorHAnsi"/>
          <w:color w:val="000000"/>
          <w:sz w:val="22"/>
          <w:szCs w:val="22"/>
        </w:rPr>
      </w:pPr>
      <w:r w:rsidRPr="00C96738">
        <w:rPr>
          <w:rFonts w:eastAsia="Times New Roman" w:cstheme="minorHAnsi"/>
          <w:color w:val="000000" w:themeColor="text1"/>
          <w:sz w:val="22"/>
          <w:szCs w:val="22"/>
        </w:rPr>
        <w:t>With the information that we have</w:t>
      </w:r>
      <w:r w:rsidRPr="00C96738">
        <w:rPr>
          <w:rFonts w:eastAsia="Times New Roman" w:cstheme="minorHAnsi"/>
          <w:color w:val="000000"/>
          <w:sz w:val="22"/>
          <w:szCs w:val="22"/>
        </w:rPr>
        <w:t>,</w:t>
      </w:r>
      <w:r w:rsidRPr="00C96738">
        <w:rPr>
          <w:rFonts w:eastAsia="Times New Roman" w:cstheme="minorHAnsi"/>
          <w:color w:val="000000" w:themeColor="text1"/>
          <w:sz w:val="22"/>
          <w:szCs w:val="22"/>
        </w:rPr>
        <w:t xml:space="preserve"> we can use URL manipulation to access the PHI directory containing the social security number file and the confidential medical records of patients. By typing in the IP address of the hosted site, along with the PHI directory, it displays the given information.</w:t>
      </w:r>
    </w:p>
    <w:p w:rsidRPr="00C2505E" w:rsidR="00E3732B" w:rsidP="00E3732B" w:rsidRDefault="00E3732B" w14:paraId="2F092DD4" w14:textId="77777777">
      <w:pPr>
        <w:spacing w:after="0" w:line="240" w:lineRule="auto"/>
        <w:rPr>
          <w:ins w:author="{DF7F53E8-52C5-4862-BED0-D42032734C24}" w:date="2023-04-11T19:15:00Z" w:id="38"/>
          <w:szCs w:val="24"/>
        </w:rPr>
      </w:pPr>
    </w:p>
    <w:p w:rsidR="00E3732B" w:rsidP="00E3732B" w:rsidRDefault="00E3732B" w14:paraId="0E2FDEC2" w14:textId="77777777">
      <w:pPr>
        <w:spacing w:after="0" w:line="240" w:lineRule="auto"/>
        <w:rPr>
          <w:rFonts w:ascii="Arial" w:hAnsi="Arial" w:eastAsia="Times New Roman" w:cs="Arial"/>
          <w:color w:val="000000"/>
          <w:sz w:val="22"/>
          <w:szCs w:val="22"/>
        </w:rPr>
      </w:pPr>
    </w:p>
    <w:p w:rsidR="00E3732B" w:rsidP="00E3732B" w:rsidRDefault="00E3732B" w14:paraId="5D81698E" w14:textId="77777777">
      <w:pPr>
        <w:spacing w:after="0" w:line="240" w:lineRule="auto"/>
        <w:rPr>
          <w:rFonts w:ascii="Times New Roman" w:hAnsi="Times New Roman" w:eastAsia="Times New Roman" w:cs="Times New Roman"/>
          <w:szCs w:val="24"/>
        </w:rPr>
      </w:pPr>
      <w:r>
        <w:rPr>
          <w:rFonts w:ascii="Arial" w:hAnsi="Arial" w:cs="Arial"/>
          <w:noProof/>
          <w:color w:val="000000"/>
          <w:sz w:val="22"/>
          <w:szCs w:val="22"/>
          <w:bdr w:val="none" w:color="auto" w:sz="0" w:space="0" w:frame="1"/>
        </w:rPr>
        <w:lastRenderedPageBreak/>
        <w:drawing>
          <wp:inline distT="0" distB="0" distL="0" distR="0" wp14:anchorId="3E8623BD" wp14:editId="3B15E719">
            <wp:extent cx="5943600" cy="2501900"/>
            <wp:effectExtent l="0" t="0" r="0" b="0"/>
            <wp:docPr id="1470093243" name="Picture 1470093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93243" name="Picture 5"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rsidRPr="00C53330" w:rsidR="000F0345" w:rsidP="006A13DD" w:rsidRDefault="000F0345" w14:paraId="29CFC6CB" w14:textId="345E0777">
      <w:pPr>
        <w:pStyle w:val="Caption"/>
        <w:ind w:left="720"/>
        <w:rPr>
          <w:szCs w:val="24"/>
        </w:rPr>
      </w:pPr>
      <w:r w:rsidRPr="00C53330">
        <w:rPr>
          <w:szCs w:val="24"/>
        </w:rPr>
        <w:t xml:space="preserve">Figure </w:t>
      </w:r>
      <w:r w:rsidR="002B1FA4">
        <w:rPr>
          <w:szCs w:val="24"/>
        </w:rPr>
        <w:t>3</w:t>
      </w:r>
      <w:r w:rsidRPr="00C53330">
        <w:rPr>
          <w:szCs w:val="24"/>
        </w:rPr>
        <w:t xml:space="preserve">: </w:t>
      </w:r>
      <w:r w:rsidR="003B1B60">
        <w:rPr>
          <w:szCs w:val="24"/>
        </w:rPr>
        <w:t xml:space="preserve">PHI </w:t>
      </w:r>
      <w:r w:rsidR="005C64D6">
        <w:rPr>
          <w:szCs w:val="24"/>
        </w:rPr>
        <w:t xml:space="preserve">Directory of </w:t>
      </w:r>
      <w:r w:rsidR="003B1B60">
        <w:rPr>
          <w:szCs w:val="24"/>
        </w:rPr>
        <w:t xml:space="preserve">Confidential </w:t>
      </w:r>
      <w:r w:rsidR="005C64D6">
        <w:rPr>
          <w:szCs w:val="24"/>
        </w:rPr>
        <w:t>Patient Information and Social Security Number</w:t>
      </w:r>
      <w:r w:rsidR="000D4D74">
        <w:rPr>
          <w:szCs w:val="24"/>
        </w:rPr>
        <w:t>.xlsx</w:t>
      </w:r>
    </w:p>
    <w:p w:rsidR="000F0345" w:rsidP="00E3732B" w:rsidRDefault="000F0345" w14:paraId="5AE54D35" w14:textId="77777777">
      <w:pPr>
        <w:spacing w:after="0" w:line="240" w:lineRule="auto"/>
        <w:rPr>
          <w:rFonts w:ascii="Times New Roman" w:hAnsi="Times New Roman" w:eastAsia="Times New Roman" w:cs="Times New Roman"/>
          <w:szCs w:val="24"/>
        </w:rPr>
      </w:pPr>
    </w:p>
    <w:p w:rsidR="00132A9C" w:rsidRDefault="00132A9C" w14:paraId="09B35A75" w14:textId="77777777">
      <w:pPr>
        <w:rPr>
          <w:rFonts w:asciiTheme="majorHAnsi" w:hAnsiTheme="majorHAnsi" w:eastAsiaTheme="majorEastAsia" w:cstheme="majorBidi"/>
          <w:color w:val="2957BD" w:themeColor="accent6" w:themeShade="BF"/>
          <w:sz w:val="40"/>
          <w:szCs w:val="40"/>
        </w:rPr>
      </w:pPr>
      <w:bookmarkStart w:name="_Toc132145086" w:id="39"/>
      <w:r>
        <w:br w:type="page"/>
      </w:r>
    </w:p>
    <w:p w:rsidRPr="0036586E" w:rsidR="00EE2515" w:rsidP="001657F6" w:rsidRDefault="00702495" w14:paraId="437D73DA" w14:textId="733D44E9">
      <w:pPr>
        <w:pStyle w:val="Heading1"/>
        <w:rPr>
          <w:sz w:val="28"/>
          <w:szCs w:val="28"/>
        </w:rPr>
      </w:pPr>
      <w:r w:rsidRPr="0036586E">
        <w:t>Finding #</w:t>
      </w:r>
      <w:r w:rsidR="004428E1">
        <w:t xml:space="preserve"> 2</w:t>
      </w:r>
      <w:bookmarkEnd w:id="39"/>
    </w:p>
    <w:p w:rsidRPr="00E83374" w:rsidR="00E83374" w:rsidP="00E83374" w:rsidRDefault="00E83374" w14:paraId="18875D3C" w14:textId="77777777"/>
    <w:p w:rsidRPr="00C53330" w:rsidR="1AFDA083" w:rsidP="432442AF" w:rsidRDefault="03892CA1" w14:paraId="3ED25121" w14:textId="77777777">
      <w:pPr>
        <w:pStyle w:val="NoSpacing"/>
        <w:rPr>
          <w:b/>
          <w:sz w:val="24"/>
          <w:szCs w:val="24"/>
        </w:rPr>
      </w:pPr>
      <w:r w:rsidRPr="00C53330">
        <w:rPr>
          <w:b/>
          <w:sz w:val="24"/>
          <w:szCs w:val="24"/>
        </w:rPr>
        <w:t>Vulnerability Name: SQL Injection</w:t>
      </w:r>
      <w:r w:rsidRPr="00C53330" w:rsidR="769C6976">
        <w:rPr>
          <w:b/>
          <w:sz w:val="24"/>
          <w:szCs w:val="24"/>
        </w:rPr>
        <w:t xml:space="preserve"> | Reference ID. WASC-19</w:t>
      </w:r>
    </w:p>
    <w:p w:rsidRPr="00C53330" w:rsidR="6542B15E" w:rsidP="120DBD15" w:rsidRDefault="6542B15E" w14:paraId="257F3E26" w14:textId="77777777">
      <w:pPr>
        <w:spacing w:after="0"/>
        <w:rPr>
          <w:b/>
          <w:szCs w:val="24"/>
        </w:rPr>
      </w:pPr>
      <w:r w:rsidRPr="00C53330">
        <w:rPr>
          <w:b/>
          <w:szCs w:val="24"/>
        </w:rPr>
        <w:t xml:space="preserve">Likelihood: 2 </w:t>
      </w:r>
    </w:p>
    <w:p w:rsidRPr="00C53330" w:rsidR="6542B15E" w:rsidP="120DBD15" w:rsidRDefault="6542B15E" w14:paraId="1D800582" w14:textId="77777777">
      <w:pPr>
        <w:spacing w:after="0"/>
        <w:rPr>
          <w:b/>
          <w:szCs w:val="24"/>
        </w:rPr>
      </w:pPr>
      <w:r w:rsidRPr="00C53330">
        <w:rPr>
          <w:b/>
          <w:szCs w:val="24"/>
        </w:rPr>
        <w:t>Impact / Severity: 3</w:t>
      </w:r>
    </w:p>
    <w:p w:rsidRPr="00C53330" w:rsidR="6542B15E" w:rsidP="120DBD15" w:rsidRDefault="6542B15E" w14:paraId="53600D90" w14:textId="3A61619F">
      <w:pPr>
        <w:spacing w:after="0"/>
        <w:rPr>
          <w:b/>
          <w:szCs w:val="24"/>
        </w:rPr>
      </w:pPr>
      <w:r w:rsidRPr="00C53330">
        <w:rPr>
          <w:b/>
          <w:szCs w:val="24"/>
        </w:rPr>
        <w:t>Risk Score: 6</w:t>
      </w:r>
      <w:r w:rsidR="00EE236E">
        <w:rPr>
          <w:b/>
          <w:szCs w:val="24"/>
        </w:rPr>
        <w:t>.0</w:t>
      </w:r>
      <w:r w:rsidRPr="00C53330">
        <w:rPr>
          <w:b/>
          <w:szCs w:val="24"/>
        </w:rPr>
        <w:t xml:space="preserve"> (High)</w:t>
      </w:r>
    </w:p>
    <w:p w:rsidRPr="00C53330" w:rsidR="3B1597A3" w:rsidP="5A02FF32" w:rsidRDefault="3B1597A3" w14:paraId="26F53624" w14:textId="77777777">
      <w:pPr>
        <w:spacing w:after="0"/>
        <w:rPr>
          <w:szCs w:val="24"/>
        </w:rPr>
      </w:pPr>
    </w:p>
    <w:p w:rsidRPr="00C53330" w:rsidR="3B1597A3" w:rsidP="3B1597A3" w:rsidRDefault="4B9000DC" w14:paraId="282ABAFA" w14:textId="77777777">
      <w:pPr>
        <w:spacing w:after="0"/>
        <w:rPr>
          <w:szCs w:val="24"/>
        </w:rPr>
      </w:pPr>
      <w:r w:rsidRPr="00C53330">
        <w:rPr>
          <w:szCs w:val="24"/>
        </w:rPr>
        <w:t xml:space="preserve">The </w:t>
      </w:r>
      <w:r w:rsidRPr="00C53330" w:rsidR="67B2370C">
        <w:rPr>
          <w:szCs w:val="24"/>
        </w:rPr>
        <w:t>CWE-89</w:t>
      </w:r>
      <w:r w:rsidRPr="00C53330" w:rsidR="2CCEE010">
        <w:rPr>
          <w:szCs w:val="24"/>
        </w:rPr>
        <w:t xml:space="preserve"> Vulnerability</w:t>
      </w:r>
      <w:r w:rsidRPr="00C53330" w:rsidR="67B2370C">
        <w:rPr>
          <w:szCs w:val="24"/>
        </w:rPr>
        <w:t>: Improper Sanitization of Special Elements used in an SQL Command (‘SQL Injection’)</w:t>
      </w:r>
      <w:r w:rsidRPr="00C53330" w:rsidR="518D362C">
        <w:rPr>
          <w:szCs w:val="24"/>
        </w:rPr>
        <w:t xml:space="preserve"> refers to the ability to construct all or part of an SQL command using </w:t>
      </w:r>
      <w:r w:rsidRPr="00C53330" w:rsidR="6667C1F5">
        <w:rPr>
          <w:szCs w:val="24"/>
        </w:rPr>
        <w:t>externally influenced</w:t>
      </w:r>
      <w:r w:rsidRPr="00C53330" w:rsidR="518D362C">
        <w:rPr>
          <w:szCs w:val="24"/>
        </w:rPr>
        <w:t xml:space="preserve"> input from an upstream component,</w:t>
      </w:r>
      <w:r w:rsidRPr="00C53330" w:rsidR="5A1241CB">
        <w:rPr>
          <w:szCs w:val="24"/>
        </w:rPr>
        <w:t xml:space="preserve"> which does not sanitize or incorrectly sanitizes special elements that could modify the intended SQL command when it is sent to a downstream compo</w:t>
      </w:r>
      <w:r w:rsidRPr="00C53330" w:rsidR="61F4E8BA">
        <w:rPr>
          <w:szCs w:val="24"/>
        </w:rPr>
        <w:t>nent.</w:t>
      </w:r>
    </w:p>
    <w:p w:rsidRPr="00C53330" w:rsidR="5A02FF32" w:rsidP="5A02FF32" w:rsidRDefault="5A02FF32" w14:paraId="0A53CFA2" w14:textId="77777777">
      <w:pPr>
        <w:spacing w:after="0"/>
        <w:rPr>
          <w:szCs w:val="24"/>
        </w:rPr>
      </w:pPr>
    </w:p>
    <w:p w:rsidRPr="00C53330" w:rsidR="004901A0" w:rsidP="00702495" w:rsidRDefault="004901A0" w14:paraId="590A6EC6" w14:textId="77777777">
      <w:pPr>
        <w:spacing w:after="0"/>
        <w:rPr>
          <w:szCs w:val="24"/>
        </w:rPr>
      </w:pPr>
    </w:p>
    <w:p w:rsidR="00702495" w:rsidP="00702495" w:rsidRDefault="63E4523D" w14:paraId="0A781D67" w14:textId="3DE6E3DC">
      <w:pPr>
        <w:spacing w:after="0"/>
      </w:pPr>
      <w:r>
        <w:t>SQL is a specialized programming language for sending queries to databases. An SQL Injection is an attack used to exploit applications that construct SQL statements from user-supplied input. This allows the attacker to obtain sensitive information and modify the logic of SQL statements. For this assessment we used a combination of BurpSuite and SQLMap to access patient data.</w:t>
      </w:r>
    </w:p>
    <w:p w:rsidR="00702495" w:rsidP="00702495" w:rsidRDefault="00702495" w14:paraId="3D0CA9F2" w14:textId="77777777">
      <w:pPr>
        <w:spacing w:after="0"/>
      </w:pPr>
    </w:p>
    <w:p w:rsidR="00702495" w:rsidP="00702495" w:rsidRDefault="66283FE4" w14:paraId="29E0853A" w14:textId="736E19FF">
      <w:pPr>
        <w:spacing w:after="0"/>
      </w:pPr>
      <w:r>
        <w:t xml:space="preserve">“Reports” has parameters to search for </w:t>
      </w:r>
      <w:r w:rsidR="05DBEC09">
        <w:t xml:space="preserve">history, prescription, and diagnosis of patients which is </w:t>
      </w:r>
      <w:r w:rsidR="4D40A96B">
        <w:t>vulnerable</w:t>
      </w:r>
      <w:r w:rsidR="05DBEC09">
        <w:t xml:space="preserve"> to SQL injections</w:t>
      </w:r>
    </w:p>
    <w:p w:rsidR="00702495" w:rsidP="00702495" w:rsidRDefault="006A13DD" w14:paraId="2563D385" w14:textId="77777777">
      <w:pPr>
        <w:spacing w:after="0"/>
      </w:pPr>
      <w:r>
        <w:rPr>
          <w:noProof/>
        </w:rPr>
        <w:drawing>
          <wp:anchor distT="0" distB="0" distL="114300" distR="114300" simplePos="0" relativeHeight="251658265" behindDoc="0" locked="0" layoutInCell="1" allowOverlap="1" wp14:anchorId="7AE45DAB" wp14:editId="2A3DDDD7">
            <wp:simplePos x="0" y="0"/>
            <wp:positionH relativeFrom="column">
              <wp:posOffset>0</wp:posOffset>
            </wp:positionH>
            <wp:positionV relativeFrom="paragraph">
              <wp:posOffset>325374</wp:posOffset>
            </wp:positionV>
            <wp:extent cx="5610556" cy="1367117"/>
            <wp:effectExtent l="0" t="0" r="0" b="5080"/>
            <wp:wrapTopAndBottom/>
            <wp:docPr id="586336726" name="Picture 5863367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36726" name="Picture 586336726" descr="Graphical user interface, website&#10;&#10;Description automatically generated"/>
                    <pic:cNvPicPr/>
                  </pic:nvPicPr>
                  <pic:blipFill rotWithShape="1">
                    <a:blip r:embed="rId29">
                      <a:extLst>
                        <a:ext uri="{28A0092B-C50C-407E-A947-70E740481C1C}">
                          <a14:useLocalDpi xmlns:a14="http://schemas.microsoft.com/office/drawing/2010/main" val="0"/>
                        </a:ext>
                      </a:extLst>
                    </a:blip>
                    <a:srcRect t="13702" b="42979"/>
                    <a:stretch/>
                  </pic:blipFill>
                  <pic:spPr bwMode="auto">
                    <a:xfrm>
                      <a:off x="0" y="0"/>
                      <a:ext cx="5610556" cy="1367117"/>
                    </a:xfrm>
                    <a:prstGeom prst="rect">
                      <a:avLst/>
                    </a:prstGeom>
                    <a:ln>
                      <a:noFill/>
                    </a:ln>
                    <a:extLst>
                      <a:ext uri="{53640926-AAD7-44D8-BBD7-CCE9431645EC}">
                        <a14:shadowObscured xmlns:a14="http://schemas.microsoft.com/office/drawing/2010/main"/>
                      </a:ext>
                    </a:extLst>
                  </pic:spPr>
                </pic:pic>
              </a:graphicData>
            </a:graphic>
          </wp:anchor>
        </w:drawing>
      </w:r>
    </w:p>
    <w:p w:rsidRPr="00C53330" w:rsidR="003B1B60" w:rsidP="003B1B60" w:rsidRDefault="003B1B60" w14:paraId="3B368857" w14:textId="49A9B881">
      <w:pPr>
        <w:pStyle w:val="Caption"/>
        <w:ind w:left="2160" w:firstLine="720"/>
        <w:rPr>
          <w:szCs w:val="24"/>
        </w:rPr>
      </w:pPr>
      <w:r w:rsidRPr="00C53330">
        <w:rPr>
          <w:szCs w:val="24"/>
        </w:rPr>
        <w:t>Figure</w:t>
      </w:r>
      <w:r>
        <w:rPr>
          <w:szCs w:val="24"/>
        </w:rPr>
        <w:t xml:space="preserve"> </w:t>
      </w:r>
      <w:r w:rsidR="002B1FA4">
        <w:rPr>
          <w:szCs w:val="24"/>
        </w:rPr>
        <w:t>4</w:t>
      </w:r>
      <w:r w:rsidRPr="00C53330">
        <w:rPr>
          <w:szCs w:val="24"/>
        </w:rPr>
        <w:t xml:space="preserve">: </w:t>
      </w:r>
      <w:r w:rsidR="006A13DD">
        <w:rPr>
          <w:szCs w:val="24"/>
        </w:rPr>
        <w:t xml:space="preserve">Screenshot of </w:t>
      </w:r>
      <w:r w:rsidR="002F13CD">
        <w:rPr>
          <w:szCs w:val="24"/>
        </w:rPr>
        <w:t>Login as A</w:t>
      </w:r>
      <w:r w:rsidR="006A13DD">
        <w:rPr>
          <w:szCs w:val="24"/>
        </w:rPr>
        <w:t>dmin</w:t>
      </w:r>
    </w:p>
    <w:p w:rsidR="003B1B60" w:rsidP="00702495" w:rsidRDefault="003B1B60" w14:paraId="19CA3807" w14:textId="77777777">
      <w:pPr>
        <w:spacing w:after="0"/>
      </w:pPr>
    </w:p>
    <w:p w:rsidR="00702495" w:rsidP="00702495" w:rsidRDefault="00702495" w14:paraId="01B659CE" w14:textId="0C1BBAF0">
      <w:pPr>
        <w:spacing w:after="0"/>
      </w:pPr>
      <w:r>
        <w:rPr>
          <w:noProof/>
        </w:rPr>
        <w:drawing>
          <wp:inline distT="0" distB="0" distL="0" distR="0" wp14:anchorId="2E27B7B2" wp14:editId="2B7DA800">
            <wp:extent cx="5677078" cy="1349188"/>
            <wp:effectExtent l="0" t="0" r="0" b="3810"/>
            <wp:docPr id="1237202839" name="Picture 123720283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02839" name="Picture 1237202839" descr="Graphical user interface, text, application, email, website&#10;&#10;Description automatically generated"/>
                    <pic:cNvPicPr/>
                  </pic:nvPicPr>
                  <pic:blipFill rotWithShape="1">
                    <a:blip r:embed="rId30">
                      <a:extLst>
                        <a:ext uri="{28A0092B-C50C-407E-A947-70E740481C1C}">
                          <a14:useLocalDpi xmlns:a14="http://schemas.microsoft.com/office/drawing/2010/main" val="0"/>
                        </a:ext>
                      </a:extLst>
                    </a:blip>
                    <a:srcRect t="14075" b="43832"/>
                    <a:stretch/>
                  </pic:blipFill>
                  <pic:spPr bwMode="auto">
                    <a:xfrm>
                      <a:off x="0" y="0"/>
                      <a:ext cx="5698329" cy="1354238"/>
                    </a:xfrm>
                    <a:prstGeom prst="rect">
                      <a:avLst/>
                    </a:prstGeom>
                    <a:ln>
                      <a:noFill/>
                    </a:ln>
                    <a:extLst>
                      <a:ext uri="{53640926-AAD7-44D8-BBD7-CCE9431645EC}">
                        <a14:shadowObscured xmlns:a14="http://schemas.microsoft.com/office/drawing/2010/main"/>
                      </a:ext>
                    </a:extLst>
                  </pic:spPr>
                </pic:pic>
              </a:graphicData>
            </a:graphic>
          </wp:inline>
        </w:drawing>
      </w:r>
    </w:p>
    <w:p w:rsidRPr="002F13CD" w:rsidR="002F13CD" w:rsidP="006A13DD" w:rsidRDefault="002F13CD" w14:paraId="7ADD2696" w14:textId="2656099E">
      <w:pPr>
        <w:pStyle w:val="Caption"/>
        <w:ind w:left="1440" w:firstLine="720"/>
        <w:rPr>
          <w:szCs w:val="24"/>
        </w:rPr>
      </w:pPr>
      <w:r w:rsidRPr="00C53330">
        <w:rPr>
          <w:szCs w:val="24"/>
        </w:rPr>
        <w:t xml:space="preserve">Figure </w:t>
      </w:r>
      <w:r w:rsidR="002B1FA4">
        <w:rPr>
          <w:szCs w:val="24"/>
        </w:rPr>
        <w:t>5</w:t>
      </w:r>
      <w:r w:rsidRPr="00C53330">
        <w:rPr>
          <w:szCs w:val="24"/>
        </w:rPr>
        <w:t xml:space="preserve">: </w:t>
      </w:r>
      <w:r w:rsidR="00C07C43">
        <w:rPr>
          <w:szCs w:val="24"/>
        </w:rPr>
        <w:t xml:space="preserve">Admin </w:t>
      </w:r>
      <w:r w:rsidR="007A38B1">
        <w:rPr>
          <w:szCs w:val="24"/>
        </w:rPr>
        <w:t xml:space="preserve">Area </w:t>
      </w:r>
      <w:r w:rsidR="00EE4F56">
        <w:rPr>
          <w:szCs w:val="24"/>
        </w:rPr>
        <w:t>-Search Patients by History</w:t>
      </w:r>
    </w:p>
    <w:p w:rsidR="31F37F26" w:rsidP="31F37F26" w:rsidRDefault="31F37F26" w14:paraId="48102DBB" w14:textId="0C1BBAF0">
      <w:pPr>
        <w:spacing w:after="0"/>
      </w:pPr>
    </w:p>
    <w:p w:rsidR="00702495" w:rsidP="00702495" w:rsidRDefault="2B124931" w14:paraId="4B9FE810" w14:textId="41411B4B">
      <w:pPr>
        <w:spacing w:after="0"/>
      </w:pPr>
      <w:r>
        <w:t xml:space="preserve">A request was intercepted through </w:t>
      </w:r>
      <w:r w:rsidR="5AA11857">
        <w:t xml:space="preserve">Burp </w:t>
      </w:r>
      <w:r w:rsidR="6AA25050">
        <w:t>S</w:t>
      </w:r>
      <w:r w:rsidR="5AA11857">
        <w:t>uite</w:t>
      </w:r>
      <w:r w:rsidR="23C8E52E">
        <w:t xml:space="preserve"> </w:t>
      </w:r>
      <w:r w:rsidR="63B731B3">
        <w:t xml:space="preserve">and allowed us to </w:t>
      </w:r>
      <w:r w:rsidR="7DFEE97B">
        <w:t xml:space="preserve">save the </w:t>
      </w:r>
      <w:r w:rsidR="23C8E52E">
        <w:t xml:space="preserve">request as an XML file </w:t>
      </w:r>
      <w:r w:rsidR="3BBF3F92">
        <w:t>to be used in sqlmap</w:t>
      </w:r>
      <w:r w:rsidR="23C8E52E">
        <w:t xml:space="preserve"> </w:t>
      </w:r>
    </w:p>
    <w:p w:rsidR="00702495" w:rsidP="00702495" w:rsidRDefault="00702495" w14:paraId="50967871" w14:textId="77777777">
      <w:pPr>
        <w:spacing w:after="0"/>
      </w:pPr>
      <w:r>
        <w:rPr>
          <w:noProof/>
        </w:rPr>
        <w:lastRenderedPageBreak/>
        <w:drawing>
          <wp:inline distT="0" distB="0" distL="0" distR="0" wp14:anchorId="6B53C9F1" wp14:editId="60FAFE17">
            <wp:extent cx="5620871" cy="3144636"/>
            <wp:effectExtent l="0" t="0" r="0" b="0"/>
            <wp:docPr id="2056287300" name="Picture 20562873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7300" name="Picture 2056287300" descr="Graphical user interface, text,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11373" t="6299"/>
                    <a:stretch/>
                  </pic:blipFill>
                  <pic:spPr bwMode="auto">
                    <a:xfrm>
                      <a:off x="0" y="0"/>
                      <a:ext cx="5629602" cy="3149520"/>
                    </a:xfrm>
                    <a:prstGeom prst="rect">
                      <a:avLst/>
                    </a:prstGeom>
                    <a:ln>
                      <a:noFill/>
                    </a:ln>
                    <a:extLst>
                      <a:ext uri="{53640926-AAD7-44D8-BBD7-CCE9431645EC}">
                        <a14:shadowObscured xmlns:a14="http://schemas.microsoft.com/office/drawing/2010/main"/>
                      </a:ext>
                    </a:extLst>
                  </pic:spPr>
                </pic:pic>
              </a:graphicData>
            </a:graphic>
          </wp:inline>
        </w:drawing>
      </w:r>
    </w:p>
    <w:p w:rsidRPr="00EE4F56" w:rsidR="00EE4F56" w:rsidP="00EE4F56" w:rsidRDefault="00EE4F56" w14:paraId="28E323A9" w14:textId="377176FF">
      <w:pPr>
        <w:pStyle w:val="Caption"/>
        <w:ind w:left="2160" w:firstLine="720"/>
        <w:rPr>
          <w:szCs w:val="24"/>
        </w:rPr>
      </w:pPr>
      <w:r w:rsidRPr="00C53330">
        <w:rPr>
          <w:szCs w:val="24"/>
        </w:rPr>
        <w:t xml:space="preserve">Figure </w:t>
      </w:r>
      <w:r w:rsidR="002B1FA4">
        <w:rPr>
          <w:szCs w:val="24"/>
        </w:rPr>
        <w:t>6</w:t>
      </w:r>
      <w:r w:rsidRPr="00C53330">
        <w:rPr>
          <w:szCs w:val="24"/>
        </w:rPr>
        <w:t>:</w:t>
      </w:r>
      <w:r w:rsidR="00893EFE">
        <w:rPr>
          <w:szCs w:val="24"/>
        </w:rPr>
        <w:t xml:space="preserve"> Burpsuite XML File</w:t>
      </w:r>
    </w:p>
    <w:p w:rsidR="00702495" w:rsidP="00702495" w:rsidRDefault="00702495" w14:paraId="37977499" w14:textId="77777777">
      <w:pPr>
        <w:spacing w:after="0"/>
      </w:pPr>
    </w:p>
    <w:p w:rsidR="37BFAA6F" w:rsidP="37BFAA6F" w:rsidRDefault="147CD701" w14:paraId="18DD8148" w14:textId="3EE78A6B">
      <w:pPr>
        <w:spacing w:after="0"/>
      </w:pPr>
      <w:r>
        <w:t>Sqlmap was then used to automate t</w:t>
      </w:r>
      <w:r w:rsidR="230E27B8">
        <w:t xml:space="preserve">he SQL Injection vulnerability </w:t>
      </w:r>
      <w:r w:rsidR="6CC2CD1F">
        <w:t>by using the save XML file</w:t>
      </w:r>
      <w:r w:rsidR="00E06A81">
        <w:t>.</w:t>
      </w:r>
    </w:p>
    <w:p w:rsidR="00702495" w:rsidP="00702495" w:rsidRDefault="00702495" w14:paraId="4860DA7D" w14:textId="77777777">
      <w:pPr>
        <w:spacing w:after="0"/>
      </w:pPr>
      <w:r>
        <w:rPr>
          <w:noProof/>
        </w:rPr>
        <w:drawing>
          <wp:inline distT="0" distB="0" distL="0" distR="0" wp14:anchorId="5CDEFEE6" wp14:editId="6B221CE0">
            <wp:extent cx="5311588" cy="3030043"/>
            <wp:effectExtent l="0" t="0" r="3810" b="0"/>
            <wp:docPr id="1265982562" name="Picture 12659825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82562" name="Picture 1265982562" descr="Text&#10;&#10;Description automatically generated"/>
                    <pic:cNvPicPr/>
                  </pic:nvPicPr>
                  <pic:blipFill rotWithShape="1">
                    <a:blip r:embed="rId32" cstate="print">
                      <a:extLst>
                        <a:ext uri="{28A0092B-C50C-407E-A947-70E740481C1C}">
                          <a14:useLocalDpi xmlns:a14="http://schemas.microsoft.com/office/drawing/2010/main" val="0"/>
                        </a:ext>
                      </a:extLst>
                    </a:blip>
                    <a:srcRect l="11470" t="5676"/>
                    <a:stretch/>
                  </pic:blipFill>
                  <pic:spPr bwMode="auto">
                    <a:xfrm>
                      <a:off x="0" y="0"/>
                      <a:ext cx="5326378" cy="3038480"/>
                    </a:xfrm>
                    <a:prstGeom prst="rect">
                      <a:avLst/>
                    </a:prstGeom>
                    <a:ln>
                      <a:noFill/>
                    </a:ln>
                    <a:extLst>
                      <a:ext uri="{53640926-AAD7-44D8-BBD7-CCE9431645EC}">
                        <a14:shadowObscured xmlns:a14="http://schemas.microsoft.com/office/drawing/2010/main"/>
                      </a:ext>
                    </a:extLst>
                  </pic:spPr>
                </pic:pic>
              </a:graphicData>
            </a:graphic>
          </wp:inline>
        </w:drawing>
      </w:r>
    </w:p>
    <w:p w:rsidRPr="00C53330" w:rsidR="004F6ECF" w:rsidP="004F6ECF" w:rsidRDefault="004F6ECF" w14:paraId="1B24D397" w14:textId="0BC1DC0F">
      <w:pPr>
        <w:pStyle w:val="Caption"/>
        <w:ind w:left="2160" w:firstLine="720"/>
        <w:rPr>
          <w:szCs w:val="24"/>
        </w:rPr>
      </w:pPr>
      <w:r w:rsidRPr="00C53330">
        <w:rPr>
          <w:szCs w:val="24"/>
        </w:rPr>
        <w:t xml:space="preserve">Figure </w:t>
      </w:r>
      <w:r w:rsidR="002B1FA4">
        <w:rPr>
          <w:szCs w:val="24"/>
        </w:rPr>
        <w:t>7</w:t>
      </w:r>
      <w:r w:rsidRPr="00C53330">
        <w:rPr>
          <w:szCs w:val="24"/>
        </w:rPr>
        <w:t xml:space="preserve">: </w:t>
      </w:r>
      <w:r w:rsidRPr="00893EFE" w:rsidR="00653C8B">
        <w:rPr>
          <w:szCs w:val="24"/>
        </w:rPr>
        <w:t>SQLMap</w:t>
      </w:r>
      <w:r w:rsidRPr="00893EFE" w:rsidR="000F3D03">
        <w:rPr>
          <w:szCs w:val="24"/>
        </w:rPr>
        <w:t xml:space="preserve"> testing connection </w:t>
      </w:r>
    </w:p>
    <w:p w:rsidR="00702495" w:rsidP="00702495" w:rsidRDefault="00702495" w14:paraId="335C22E3" w14:textId="35CD9C9B">
      <w:pPr>
        <w:spacing w:after="0"/>
      </w:pPr>
    </w:p>
    <w:p w:rsidRPr="00C53330" w:rsidR="004F6ECF" w:rsidP="004F6ECF" w:rsidRDefault="004F6ECF" w14:paraId="615FC56B" w14:textId="2455C35C">
      <w:pPr>
        <w:pStyle w:val="Caption"/>
        <w:ind w:left="2160" w:firstLine="720"/>
        <w:rPr>
          <w:szCs w:val="24"/>
        </w:rPr>
      </w:pPr>
      <w:r w:rsidRPr="00264D5E">
        <w:rPr>
          <w:szCs w:val="24"/>
        </w:rPr>
        <w:lastRenderedPageBreak/>
        <w:t xml:space="preserve">Figure </w:t>
      </w:r>
      <w:r w:rsidRPr="00264D5E" w:rsidR="002B1FA4">
        <w:rPr>
          <w:szCs w:val="24"/>
        </w:rPr>
        <w:t>8</w:t>
      </w:r>
      <w:r w:rsidRPr="00264D5E">
        <w:rPr>
          <w:szCs w:val="24"/>
        </w:rPr>
        <w:t xml:space="preserve">: </w:t>
      </w:r>
      <w:r w:rsidRPr="00264D5E" w:rsidR="00264D5E">
        <w:rPr>
          <w:szCs w:val="24"/>
        </w:rPr>
        <w:t>Three databases</w:t>
      </w:r>
      <w:r w:rsidR="00264D5E">
        <w:rPr>
          <w:szCs w:val="24"/>
        </w:rPr>
        <w:t xml:space="preserve"> </w:t>
      </w:r>
    </w:p>
    <w:p w:rsidR="004F6ECF" w:rsidP="00702495" w:rsidRDefault="00D7072E" w14:paraId="20DD35A5" w14:textId="69379546">
      <w:pPr>
        <w:spacing w:after="0"/>
      </w:pPr>
      <w:r>
        <w:t>SQLMap</w:t>
      </w:r>
      <w:r w:rsidR="6F3C9E6B">
        <w:t xml:space="preserve"> found three databases</w:t>
      </w:r>
      <w:r>
        <w:t>.</w:t>
      </w:r>
    </w:p>
    <w:p w:rsidR="00702495" w:rsidP="00702495" w:rsidRDefault="00702495" w14:paraId="70B328A4" w14:textId="77777777">
      <w:r>
        <w:rPr>
          <w:noProof/>
        </w:rPr>
        <w:drawing>
          <wp:inline distT="0" distB="0" distL="0" distR="0" wp14:anchorId="7408FA9B" wp14:editId="123B3934">
            <wp:extent cx="4485447" cy="2466340"/>
            <wp:effectExtent l="0" t="0" r="0" b="0"/>
            <wp:docPr id="1368539759" name="Picture 13685397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39759" name="Picture 1368539759" descr="Text&#10;&#10;Description automatically generated"/>
                    <pic:cNvPicPr/>
                  </pic:nvPicPr>
                  <pic:blipFill rotWithShape="1">
                    <a:blip r:embed="rId33">
                      <a:extLst>
                        <a:ext uri="{28A0092B-C50C-407E-A947-70E740481C1C}">
                          <a14:useLocalDpi xmlns:a14="http://schemas.microsoft.com/office/drawing/2010/main" val="0"/>
                        </a:ext>
                      </a:extLst>
                    </a:blip>
                    <a:srcRect l="10992"/>
                    <a:stretch/>
                  </pic:blipFill>
                  <pic:spPr bwMode="auto">
                    <a:xfrm>
                      <a:off x="0" y="0"/>
                      <a:ext cx="4501939" cy="2475408"/>
                    </a:xfrm>
                    <a:prstGeom prst="rect">
                      <a:avLst/>
                    </a:prstGeom>
                    <a:ln>
                      <a:noFill/>
                    </a:ln>
                    <a:extLst>
                      <a:ext uri="{53640926-AAD7-44D8-BBD7-CCE9431645EC}">
                        <a14:shadowObscured xmlns:a14="http://schemas.microsoft.com/office/drawing/2010/main"/>
                      </a:ext>
                    </a:extLst>
                  </pic:spPr>
                </pic:pic>
              </a:graphicData>
            </a:graphic>
          </wp:inline>
        </w:drawing>
      </w:r>
    </w:p>
    <w:p w:rsidR="008A3FAD" w:rsidP="00702495" w:rsidRDefault="008A3FAD" w14:paraId="62D8044E" w14:textId="77777777"/>
    <w:p w:rsidR="008A3FAD" w:rsidP="00702495" w:rsidRDefault="008A3FAD" w14:paraId="2D531021" w14:textId="77777777"/>
    <w:p w:rsidR="003C4E62" w:rsidP="00702495" w:rsidRDefault="003C4E62" w14:paraId="19268F2C" w14:textId="77777777"/>
    <w:p w:rsidR="008A3FAD" w:rsidP="00702495" w:rsidRDefault="008A3FAD" w14:paraId="223AB585" w14:textId="073FD45D"/>
    <w:p w:rsidR="731DE12D" w:rsidP="00D6CBFB" w:rsidRDefault="0B383766" w14:paraId="1487CB7C" w14:textId="3CE80D40">
      <w:r>
        <w:rPr>
          <w:noProof/>
        </w:rPr>
        <w:drawing>
          <wp:inline distT="0" distB="0" distL="0" distR="0" wp14:anchorId="4BF23BE2" wp14:editId="39EDA8FD">
            <wp:extent cx="4572000" cy="2495550"/>
            <wp:effectExtent l="0" t="0" r="0" b="0"/>
            <wp:docPr id="61839491" name="Picture 61839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00702495" w:rsidP="00070BA8" w:rsidRDefault="004F6ECF" w14:paraId="242B150A" w14:textId="49996035">
      <w:pPr>
        <w:pStyle w:val="Caption"/>
        <w:ind w:left="2160" w:firstLine="720"/>
      </w:pPr>
      <w:r w:rsidRPr="00264D5E">
        <w:rPr>
          <w:szCs w:val="24"/>
        </w:rPr>
        <w:t xml:space="preserve">Figure </w:t>
      </w:r>
      <w:r w:rsidR="00264D5E">
        <w:rPr>
          <w:szCs w:val="24"/>
        </w:rPr>
        <w:t xml:space="preserve">9: </w:t>
      </w:r>
      <w:r w:rsidR="00FD7561">
        <w:rPr>
          <w:szCs w:val="24"/>
        </w:rPr>
        <w:t>root password found</w:t>
      </w:r>
    </w:p>
    <w:p w:rsidR="00702495" w:rsidP="00702495" w:rsidRDefault="00702495" w14:paraId="23D2E50B" w14:textId="77777777">
      <w:r>
        <w:rPr>
          <w:noProof/>
        </w:rPr>
        <w:drawing>
          <wp:inline distT="0" distB="0" distL="0" distR="0" wp14:anchorId="19477221" wp14:editId="5772FBC8">
            <wp:extent cx="5396753" cy="2966659"/>
            <wp:effectExtent l="0" t="0" r="0" b="5715"/>
            <wp:docPr id="21317270" name="Picture 213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17270"/>
                    <pic:cNvPicPr/>
                  </pic:nvPicPr>
                  <pic:blipFill rotWithShape="1">
                    <a:blip r:embed="rId35">
                      <a:extLst>
                        <a:ext uri="{28A0092B-C50C-407E-A947-70E740481C1C}">
                          <a14:useLocalDpi xmlns:a14="http://schemas.microsoft.com/office/drawing/2010/main" val="0"/>
                        </a:ext>
                      </a:extLst>
                    </a:blip>
                    <a:srcRect l="11666" t="21839" r="11021"/>
                    <a:stretch/>
                  </pic:blipFill>
                  <pic:spPr bwMode="auto">
                    <a:xfrm>
                      <a:off x="0" y="0"/>
                      <a:ext cx="5412482" cy="2975306"/>
                    </a:xfrm>
                    <a:prstGeom prst="rect">
                      <a:avLst/>
                    </a:prstGeom>
                    <a:ln>
                      <a:noFill/>
                    </a:ln>
                    <a:extLst>
                      <a:ext uri="{53640926-AAD7-44D8-BBD7-CCE9431645EC}">
                        <a14:shadowObscured xmlns:a14="http://schemas.microsoft.com/office/drawing/2010/main"/>
                      </a:ext>
                    </a:extLst>
                  </pic:spPr>
                </pic:pic>
              </a:graphicData>
            </a:graphic>
          </wp:inline>
        </w:drawing>
      </w:r>
    </w:p>
    <w:p w:rsidRPr="00801264" w:rsidR="00801264" w:rsidP="00801264" w:rsidRDefault="004F6ECF" w14:paraId="576EF11A" w14:textId="02F9FB29">
      <w:pPr>
        <w:pStyle w:val="Caption"/>
        <w:ind w:left="2160" w:firstLine="720"/>
        <w:rPr>
          <w:szCs w:val="24"/>
        </w:rPr>
      </w:pPr>
      <w:r w:rsidRPr="00C53330">
        <w:rPr>
          <w:szCs w:val="24"/>
        </w:rPr>
        <w:t xml:space="preserve">Figure </w:t>
      </w:r>
      <w:r w:rsidR="00801264">
        <w:rPr>
          <w:szCs w:val="24"/>
        </w:rPr>
        <w:t>1</w:t>
      </w:r>
      <w:r w:rsidR="004211DE">
        <w:rPr>
          <w:szCs w:val="24"/>
        </w:rPr>
        <w:t>0: exposed mysql database</w:t>
      </w:r>
    </w:p>
    <w:p w:rsidR="00702495" w:rsidP="004211DE" w:rsidRDefault="2AE1F1B0" w14:paraId="51D9678E" w14:textId="7B47D20F">
      <w:pPr>
        <w:keepNext/>
      </w:pPr>
      <w:r>
        <w:rPr>
          <w:noProof/>
        </w:rPr>
        <w:drawing>
          <wp:inline distT="0" distB="0" distL="0" distR="0" wp14:anchorId="38C611AF" wp14:editId="6728E790">
            <wp:extent cx="5410198" cy="2545987"/>
            <wp:effectExtent l="0" t="0" r="0" b="698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6">
                      <a:extLst>
                        <a:ext uri="{28A0092B-C50C-407E-A947-70E740481C1C}">
                          <a14:useLocalDpi xmlns:a14="http://schemas.microsoft.com/office/drawing/2010/main" val="0"/>
                        </a:ext>
                      </a:extLst>
                    </a:blip>
                    <a:srcRect l="11458" t="21568"/>
                    <a:stretch>
                      <a:fillRect/>
                    </a:stretch>
                  </pic:blipFill>
                  <pic:spPr>
                    <a:xfrm>
                      <a:off x="0" y="0"/>
                      <a:ext cx="5410198" cy="2545987"/>
                    </a:xfrm>
                    <a:prstGeom prst="rect">
                      <a:avLst/>
                    </a:prstGeom>
                  </pic:spPr>
                </pic:pic>
              </a:graphicData>
            </a:graphic>
          </wp:inline>
        </w:drawing>
      </w:r>
    </w:p>
    <w:p w:rsidR="003B2D0A" w:rsidP="004211DE" w:rsidRDefault="004211DE" w14:paraId="5B03F8CC" w14:textId="3E1F6DB5">
      <w:pPr>
        <w:pStyle w:val="Caption"/>
        <w:ind w:left="1440" w:firstLine="720"/>
      </w:pPr>
      <w:r>
        <w:t xml:space="preserve">Figure 11: edit permissions opened on the database </w:t>
      </w:r>
    </w:p>
    <w:p w:rsidR="004B13B8" w:rsidRDefault="004B13B8" w14:paraId="16F0FF43" w14:textId="77777777">
      <w:pPr>
        <w:rPr>
          <w:rFonts w:asciiTheme="majorHAnsi" w:hAnsiTheme="majorHAnsi" w:eastAsiaTheme="majorEastAsia" w:cstheme="majorBidi"/>
          <w:color w:val="2957BD" w:themeColor="accent6" w:themeShade="BF"/>
          <w:sz w:val="40"/>
          <w:szCs w:val="40"/>
        </w:rPr>
      </w:pPr>
      <w:r>
        <w:rPr>
          <w:sz w:val="40"/>
          <w:szCs w:val="40"/>
        </w:rPr>
        <w:br w:type="page"/>
      </w:r>
    </w:p>
    <w:p w:rsidRPr="006C75CB" w:rsidR="00583D0A" w:rsidP="004901A0" w:rsidRDefault="00583D0A" w14:paraId="5EE6F945" w14:textId="056BA7A7">
      <w:pPr>
        <w:pStyle w:val="Heading2"/>
        <w:rPr>
          <w:sz w:val="40"/>
          <w:szCs w:val="40"/>
        </w:rPr>
      </w:pPr>
      <w:bookmarkStart w:name="_Toc132145087" w:id="40"/>
      <w:r w:rsidRPr="006C75CB">
        <w:rPr>
          <w:sz w:val="40"/>
          <w:szCs w:val="40"/>
        </w:rPr>
        <w:t>Finding #</w:t>
      </w:r>
      <w:r w:rsidRPr="006C75CB" w:rsidR="004428E1">
        <w:rPr>
          <w:sz w:val="40"/>
          <w:szCs w:val="40"/>
        </w:rPr>
        <w:t xml:space="preserve"> 3</w:t>
      </w:r>
      <w:bookmarkEnd w:id="40"/>
      <w:r w:rsidRPr="006C75CB" w:rsidR="004428E1">
        <w:rPr>
          <w:sz w:val="40"/>
          <w:szCs w:val="40"/>
        </w:rPr>
        <w:t xml:space="preserve"> </w:t>
      </w:r>
    </w:p>
    <w:p w:rsidRPr="00FE1413" w:rsidR="00FE1413" w:rsidP="00FE1413" w:rsidRDefault="00FE1413" w14:paraId="7C1EC6A2" w14:textId="77777777"/>
    <w:p w:rsidRPr="00276BAE" w:rsidR="00CB4DE0" w:rsidP="00276BAE" w:rsidRDefault="00583D0A" w14:paraId="164509EE" w14:textId="52E11620">
      <w:pPr>
        <w:pStyle w:val="NoSpacing"/>
        <w:rPr>
          <w:b/>
          <w:sz w:val="24"/>
          <w:szCs w:val="24"/>
        </w:rPr>
      </w:pPr>
      <w:r w:rsidRPr="00C53330">
        <w:rPr>
          <w:b/>
          <w:sz w:val="24"/>
          <w:szCs w:val="24"/>
        </w:rPr>
        <w:t>Vulnerability Name: Insufficient Authorization | Reference ID. WASC-02</w:t>
      </w:r>
    </w:p>
    <w:p w:rsidRPr="007A1483" w:rsidR="00CB4DE0" w:rsidP="00CB4DE0" w:rsidRDefault="00CB4DE0" w14:paraId="3599B38E" w14:textId="77777777">
      <w:pPr>
        <w:spacing w:after="0"/>
        <w:rPr>
          <w:b/>
          <w:szCs w:val="24"/>
        </w:rPr>
      </w:pPr>
      <w:r w:rsidRPr="007A1483">
        <w:rPr>
          <w:b/>
          <w:szCs w:val="24"/>
        </w:rPr>
        <w:t xml:space="preserve">Likelihood: </w:t>
      </w:r>
      <w:r w:rsidRPr="007A1483" w:rsidR="00583D0A">
        <w:rPr>
          <w:b/>
          <w:szCs w:val="24"/>
        </w:rPr>
        <w:t>2</w:t>
      </w:r>
      <w:r w:rsidRPr="007A1483">
        <w:rPr>
          <w:b/>
          <w:szCs w:val="24"/>
        </w:rPr>
        <w:t xml:space="preserve"> </w:t>
      </w:r>
    </w:p>
    <w:p w:rsidRPr="007A1483" w:rsidR="00CB4DE0" w:rsidP="00CB4DE0" w:rsidRDefault="00CB4DE0" w14:paraId="648A23A1" w14:textId="77777777">
      <w:pPr>
        <w:spacing w:after="0"/>
        <w:rPr>
          <w:b/>
          <w:szCs w:val="24"/>
        </w:rPr>
      </w:pPr>
      <w:r w:rsidRPr="007A1483">
        <w:rPr>
          <w:b/>
          <w:szCs w:val="24"/>
        </w:rPr>
        <w:t xml:space="preserve">Impact / Severity: </w:t>
      </w:r>
      <w:r w:rsidRPr="007A1483" w:rsidR="00583D0A">
        <w:rPr>
          <w:b/>
          <w:szCs w:val="24"/>
        </w:rPr>
        <w:t>3</w:t>
      </w:r>
    </w:p>
    <w:p w:rsidR="00583D0A" w:rsidP="00D21491" w:rsidRDefault="00583D0A" w14:paraId="7EDF4A73" w14:textId="03848421">
      <w:pPr>
        <w:spacing w:after="0"/>
        <w:rPr>
          <w:b/>
          <w:szCs w:val="24"/>
        </w:rPr>
      </w:pPr>
      <w:r w:rsidRPr="00C53330">
        <w:rPr>
          <w:b/>
          <w:szCs w:val="24"/>
        </w:rPr>
        <w:t>Risk Score: 6</w:t>
      </w:r>
      <w:r w:rsidR="00EE236E">
        <w:rPr>
          <w:b/>
          <w:szCs w:val="24"/>
        </w:rPr>
        <w:t>.0</w:t>
      </w:r>
      <w:r w:rsidRPr="00C53330">
        <w:rPr>
          <w:b/>
          <w:szCs w:val="24"/>
        </w:rPr>
        <w:t xml:space="preserve"> (High)</w:t>
      </w:r>
    </w:p>
    <w:p w:rsidRPr="00D21491" w:rsidR="00FE1413" w:rsidP="00D21491" w:rsidRDefault="00FE1413" w14:paraId="63D4CA5A" w14:textId="77777777">
      <w:pPr>
        <w:spacing w:after="0"/>
        <w:rPr>
          <w:b/>
          <w:szCs w:val="24"/>
        </w:rPr>
      </w:pPr>
    </w:p>
    <w:p w:rsidRPr="00C53330" w:rsidR="00583D0A" w:rsidP="00583D0A" w:rsidRDefault="00583D0A" w14:paraId="573820C0" w14:textId="286E7E30">
      <w:pPr>
        <w:rPr>
          <w:szCs w:val="24"/>
        </w:rPr>
      </w:pPr>
      <w:r w:rsidRPr="00C53330">
        <w:rPr>
          <w:szCs w:val="24"/>
        </w:rPr>
        <w:t>Appointments are accessible even after logging out by going to calendar.php</w:t>
      </w:r>
      <w:r w:rsidR="00D21491">
        <w:rPr>
          <w:szCs w:val="24"/>
        </w:rPr>
        <w:t xml:space="preserve"> </w:t>
      </w:r>
    </w:p>
    <w:p w:rsidR="00583D0A" w:rsidP="00583D0A" w:rsidRDefault="00583D0A" w14:paraId="1F4D5313" w14:textId="77777777">
      <w:pPr>
        <w:spacing w:after="0"/>
      </w:pPr>
      <w:r>
        <w:rPr>
          <w:noProof/>
        </w:rPr>
        <w:drawing>
          <wp:inline distT="0" distB="0" distL="0" distR="0" wp14:anchorId="64B895C8" wp14:editId="491C4BD5">
            <wp:extent cx="4572000" cy="2057400"/>
            <wp:effectExtent l="0" t="0" r="0" b="0"/>
            <wp:docPr id="381816992" name="Picture 38181699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16992"/>
                    <pic:cNvPicPr/>
                  </pic:nvPicPr>
                  <pic:blipFill>
                    <a:blip r:embed="rId37">
                      <a:extLst>
                        <a:ext uri="{28A0092B-C50C-407E-A947-70E740481C1C}">
                          <a14:useLocalDpi xmlns:a14="http://schemas.microsoft.com/office/drawing/2010/main" val="0"/>
                        </a:ext>
                      </a:extLst>
                    </a:blip>
                    <a:srcRect t="20000"/>
                    <a:stretch>
                      <a:fillRect/>
                    </a:stretch>
                  </pic:blipFill>
                  <pic:spPr>
                    <a:xfrm>
                      <a:off x="0" y="0"/>
                      <a:ext cx="4572000" cy="2057400"/>
                    </a:xfrm>
                    <a:prstGeom prst="rect">
                      <a:avLst/>
                    </a:prstGeom>
                  </pic:spPr>
                </pic:pic>
              </a:graphicData>
            </a:graphic>
          </wp:inline>
        </w:drawing>
      </w:r>
    </w:p>
    <w:p w:rsidRPr="004F6ECF" w:rsidR="00070BA8" w:rsidP="00070BA8" w:rsidRDefault="00070BA8" w14:paraId="17B5CCAE" w14:textId="4AFF5943">
      <w:pPr>
        <w:pStyle w:val="Caption"/>
        <w:ind w:left="2160" w:firstLine="720"/>
        <w:rPr>
          <w:szCs w:val="24"/>
        </w:rPr>
      </w:pPr>
      <w:r w:rsidRPr="00C53330">
        <w:rPr>
          <w:szCs w:val="24"/>
        </w:rPr>
        <w:t xml:space="preserve">Figure </w:t>
      </w:r>
      <w:r>
        <w:rPr>
          <w:szCs w:val="24"/>
        </w:rPr>
        <w:t>20</w:t>
      </w:r>
      <w:r w:rsidRPr="00C53330">
        <w:rPr>
          <w:szCs w:val="24"/>
        </w:rPr>
        <w:t xml:space="preserve">: </w:t>
      </w:r>
      <w:r w:rsidRPr="00070BA8">
        <w:rPr>
          <w:szCs w:val="24"/>
          <w:highlight w:val="yellow"/>
        </w:rPr>
        <w:t>open ports And services table</w:t>
      </w:r>
    </w:p>
    <w:p w:rsidR="00070BA8" w:rsidP="00583D0A" w:rsidRDefault="00070BA8" w14:paraId="7E72DDD9" w14:textId="77777777">
      <w:pPr>
        <w:spacing w:after="0"/>
      </w:pPr>
    </w:p>
    <w:p w:rsidR="00583D0A" w:rsidP="00583D0A" w:rsidRDefault="00583D0A" w14:paraId="7478B3E6" w14:textId="77777777">
      <w:pPr>
        <w:spacing w:after="0"/>
      </w:pPr>
      <w:r>
        <w:rPr>
          <w:noProof/>
        </w:rPr>
        <w:drawing>
          <wp:inline distT="0" distB="0" distL="0" distR="0" wp14:anchorId="5FDB665A" wp14:editId="14700C5F">
            <wp:extent cx="4572000" cy="2066941"/>
            <wp:effectExtent l="0" t="0" r="0" b="0"/>
            <wp:docPr id="1305263690" name="Picture 130526369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63690"/>
                    <pic:cNvPicPr/>
                  </pic:nvPicPr>
                  <pic:blipFill>
                    <a:blip r:embed="rId38">
                      <a:extLst>
                        <a:ext uri="{28A0092B-C50C-407E-A947-70E740481C1C}">
                          <a14:useLocalDpi xmlns:a14="http://schemas.microsoft.com/office/drawing/2010/main" val="0"/>
                        </a:ext>
                      </a:extLst>
                    </a:blip>
                    <a:srcRect t="19629"/>
                    <a:stretch>
                      <a:fillRect/>
                    </a:stretch>
                  </pic:blipFill>
                  <pic:spPr>
                    <a:xfrm>
                      <a:off x="0" y="0"/>
                      <a:ext cx="4572000" cy="2066941"/>
                    </a:xfrm>
                    <a:prstGeom prst="rect">
                      <a:avLst/>
                    </a:prstGeom>
                  </pic:spPr>
                </pic:pic>
              </a:graphicData>
            </a:graphic>
          </wp:inline>
        </w:drawing>
      </w:r>
    </w:p>
    <w:p w:rsidRPr="004F6ECF" w:rsidR="00070BA8" w:rsidP="00070BA8" w:rsidRDefault="00070BA8" w14:paraId="31A62696" w14:textId="02C2CDA7">
      <w:pPr>
        <w:pStyle w:val="Caption"/>
        <w:ind w:left="2160" w:firstLine="720"/>
        <w:rPr>
          <w:szCs w:val="24"/>
        </w:rPr>
      </w:pPr>
      <w:r w:rsidRPr="00C53330">
        <w:rPr>
          <w:szCs w:val="24"/>
        </w:rPr>
        <w:t xml:space="preserve">Figure </w:t>
      </w:r>
      <w:r>
        <w:rPr>
          <w:szCs w:val="24"/>
        </w:rPr>
        <w:t>21</w:t>
      </w:r>
      <w:r w:rsidRPr="00C53330">
        <w:rPr>
          <w:szCs w:val="24"/>
        </w:rPr>
        <w:t xml:space="preserve">: </w:t>
      </w:r>
      <w:r w:rsidRPr="00070BA8">
        <w:rPr>
          <w:szCs w:val="24"/>
          <w:highlight w:val="yellow"/>
        </w:rPr>
        <w:t>open ports And services table</w:t>
      </w:r>
    </w:p>
    <w:p w:rsidR="00583D0A" w:rsidP="00583D0A" w:rsidRDefault="00583D0A" w14:paraId="559A8101" w14:textId="7D5F7F94">
      <w:pPr>
        <w:spacing w:after="0"/>
      </w:pPr>
      <w:r>
        <w:br/>
      </w:r>
      <w:r>
        <w:t xml:space="preserve">Remediation: </w:t>
      </w:r>
      <w:r w:rsidR="00065804">
        <w:t>Pomona Wellness Network should implement role-based access controls that restrict access to users based on their permission levels. This includes removing all session data associated with a user after clearing, which includes temporary data such as calendar information</w:t>
      </w:r>
      <w:r w:rsidR="00216DFE">
        <w:t xml:space="preserve">. </w:t>
      </w:r>
    </w:p>
    <w:p w:rsidR="003B6438" w:rsidRDefault="003B6438" w14:paraId="6A6AB8CA" w14:textId="19A20226">
      <w:pPr>
        <w:rPr>
          <w:rFonts w:asciiTheme="majorHAnsi" w:hAnsiTheme="majorHAnsi" w:eastAsiaTheme="majorEastAsia" w:cstheme="majorBidi"/>
          <w:color w:val="2957BD" w:themeColor="accent6" w:themeShade="BF"/>
          <w:sz w:val="28"/>
          <w:szCs w:val="28"/>
        </w:rPr>
      </w:pPr>
    </w:p>
    <w:p w:rsidRPr="003B6438" w:rsidR="003B6438" w:rsidP="00AE12C5" w:rsidRDefault="00476AAB" w14:paraId="3E4678DF" w14:textId="51F75E23">
      <w:pPr>
        <w:pStyle w:val="Heading1"/>
      </w:pPr>
      <w:bookmarkStart w:name="_Toc132145088" w:id="41"/>
      <w:r>
        <w:t>Finding #</w:t>
      </w:r>
      <w:r w:rsidR="004428E1">
        <w:t xml:space="preserve"> 4</w:t>
      </w:r>
      <w:bookmarkEnd w:id="41"/>
    </w:p>
    <w:p w:rsidRPr="003B6438" w:rsidR="003B6438" w:rsidP="003B6438" w:rsidRDefault="003B6438" w14:paraId="3097CC5E" w14:textId="77777777"/>
    <w:p w:rsidRPr="003B6438" w:rsidR="003B6438" w:rsidP="003B6438" w:rsidRDefault="003B6438" w14:paraId="4A880552" w14:textId="77777777">
      <w:pPr>
        <w:pStyle w:val="NoSpacing"/>
        <w:rPr>
          <w:b/>
          <w:bCs/>
        </w:rPr>
      </w:pPr>
      <w:r w:rsidRPr="003B6438">
        <w:rPr>
          <w:b/>
          <w:bCs/>
        </w:rPr>
        <w:t>Vulnerability Name: Security Misconfiguration or Access Control Issue| Reference ID</w:t>
      </w:r>
    </w:p>
    <w:p w:rsidRPr="003B6438" w:rsidR="003B6438" w:rsidP="003B6438" w:rsidRDefault="003B6438" w14:paraId="5F40E617" w14:textId="77777777">
      <w:pPr>
        <w:spacing w:after="0"/>
        <w:rPr>
          <w:b/>
          <w:bCs/>
        </w:rPr>
      </w:pPr>
      <w:r w:rsidRPr="003B6438">
        <w:rPr>
          <w:b/>
          <w:bCs/>
        </w:rPr>
        <w:t>Likelihood:  2</w:t>
      </w:r>
    </w:p>
    <w:p w:rsidRPr="003B6438" w:rsidR="003B6438" w:rsidP="003B6438" w:rsidRDefault="003B6438" w14:paraId="57C7EF40" w14:textId="77777777">
      <w:pPr>
        <w:spacing w:after="0"/>
        <w:rPr>
          <w:b/>
          <w:bCs/>
        </w:rPr>
      </w:pPr>
      <w:r w:rsidRPr="003B6438">
        <w:rPr>
          <w:b/>
          <w:bCs/>
        </w:rPr>
        <w:t xml:space="preserve">Impact / Severity: 2 </w:t>
      </w:r>
    </w:p>
    <w:p w:rsidRPr="00A65A96" w:rsidR="003B6438" w:rsidP="003B6438" w:rsidRDefault="003B6438" w14:paraId="2C323D7F" w14:textId="77777777">
      <w:pPr>
        <w:spacing w:after="0" w:line="240" w:lineRule="auto"/>
        <w:rPr>
          <w:rFonts w:ascii="Times New Roman" w:hAnsi="Times New Roman" w:eastAsia="Times New Roman" w:cs="Times New Roman"/>
          <w:szCs w:val="24"/>
        </w:rPr>
      </w:pPr>
      <w:r w:rsidRPr="003B6438">
        <w:rPr>
          <w:b/>
          <w:bCs/>
        </w:rPr>
        <w:t>Risk Score: 4.0 (Medium)</w:t>
      </w:r>
    </w:p>
    <w:p w:rsidRPr="001657F6" w:rsidR="003B6438" w:rsidP="003B6438" w:rsidRDefault="003B6438" w14:paraId="1E6E0369" w14:textId="77777777">
      <w:pPr>
        <w:rPr>
          <w:rFonts w:cstheme="minorHAnsi"/>
          <w:color w:val="000000"/>
          <w:sz w:val="22"/>
          <w:szCs w:val="22"/>
          <w:highlight w:val="yellow"/>
        </w:rPr>
      </w:pPr>
    </w:p>
    <w:p w:rsidRPr="001657F6" w:rsidR="003B6438" w:rsidP="003B6438" w:rsidRDefault="003B6438" w14:paraId="7D85978D" w14:textId="77777777">
      <w:pPr>
        <w:rPr>
          <w:rFonts w:cstheme="minorHAnsi"/>
          <w:color w:val="000000"/>
          <w:sz w:val="22"/>
          <w:szCs w:val="22"/>
        </w:rPr>
      </w:pPr>
      <w:r w:rsidRPr="2B65859F">
        <w:rPr>
          <w:color w:val="000000" w:themeColor="text1"/>
          <w:sz w:val="22"/>
          <w:szCs w:val="22"/>
        </w:rPr>
        <w:t>While being logged in as a patient with only patient credentials our team was able to find a vulnerability by typing single letters in the “Patient History” search bar. By typing the singular letter “a” it returned two patients and their private information.</w:t>
      </w:r>
    </w:p>
    <w:p w:rsidR="003B6438" w:rsidP="003B6438" w:rsidRDefault="003B6438" w14:paraId="5DD91E01" w14:textId="77777777">
      <w:r>
        <w:rPr>
          <w:rFonts w:ascii="Arial" w:hAnsi="Arial" w:cs="Arial"/>
          <w:noProof/>
          <w:color w:val="000000"/>
          <w:sz w:val="22"/>
          <w:szCs w:val="22"/>
          <w:bdr w:val="none" w:color="auto" w:sz="0" w:space="0" w:frame="1"/>
        </w:rPr>
        <w:drawing>
          <wp:inline distT="0" distB="0" distL="0" distR="0" wp14:anchorId="4CA35D58" wp14:editId="3240D8BA">
            <wp:extent cx="5943600" cy="1835150"/>
            <wp:effectExtent l="0" t="0" r="0" b="0"/>
            <wp:docPr id="57329942" name="Picture 573299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9942" name="Picture 7"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835150"/>
                    </a:xfrm>
                    <a:prstGeom prst="rect">
                      <a:avLst/>
                    </a:prstGeom>
                    <a:noFill/>
                    <a:ln>
                      <a:noFill/>
                    </a:ln>
                  </pic:spPr>
                </pic:pic>
              </a:graphicData>
            </a:graphic>
          </wp:inline>
        </w:drawing>
      </w:r>
    </w:p>
    <w:p w:rsidRPr="004F6ECF" w:rsidR="00070BA8" w:rsidP="00070BA8" w:rsidRDefault="00070BA8" w14:paraId="68F660F7" w14:textId="2B9198CD">
      <w:pPr>
        <w:pStyle w:val="Caption"/>
        <w:ind w:left="2160" w:firstLine="720"/>
        <w:rPr>
          <w:szCs w:val="24"/>
        </w:rPr>
      </w:pPr>
      <w:r w:rsidRPr="00C53330">
        <w:rPr>
          <w:szCs w:val="24"/>
        </w:rPr>
        <w:t xml:space="preserve">Figure </w:t>
      </w:r>
      <w:r>
        <w:rPr>
          <w:szCs w:val="24"/>
        </w:rPr>
        <w:t>23</w:t>
      </w:r>
      <w:r w:rsidRPr="00070BA8">
        <w:rPr>
          <w:szCs w:val="24"/>
          <w:highlight w:val="yellow"/>
        </w:rPr>
        <w:t>: open ports And services ta</w:t>
      </w:r>
      <w:r>
        <w:rPr>
          <w:szCs w:val="24"/>
        </w:rPr>
        <w:t>ble</w:t>
      </w:r>
    </w:p>
    <w:p w:rsidR="00070BA8" w:rsidP="003B6438" w:rsidRDefault="00070BA8" w14:paraId="286294E2" w14:textId="77777777"/>
    <w:p w:rsidR="003B6438" w:rsidP="003B6438" w:rsidRDefault="003B6438" w14:paraId="6D60E287" w14:textId="77777777">
      <w:r>
        <w:rPr>
          <w:rFonts w:ascii="Arial" w:hAnsi="Arial" w:cs="Arial"/>
          <w:noProof/>
          <w:color w:val="000000"/>
          <w:sz w:val="22"/>
          <w:szCs w:val="22"/>
          <w:bdr w:val="none" w:color="auto" w:sz="0" w:space="0" w:frame="1"/>
        </w:rPr>
        <w:drawing>
          <wp:inline distT="0" distB="0" distL="0" distR="0" wp14:anchorId="7CC736A7" wp14:editId="018891C5">
            <wp:extent cx="5943600" cy="1676400"/>
            <wp:effectExtent l="0" t="0" r="0" b="0"/>
            <wp:docPr id="453455658" name="Picture 4534556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55658" name="Picture 8" descr="Graphical user interface,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3B6438" w:rsidP="003B6438" w:rsidRDefault="003B6438" w14:paraId="38DF50E6" w14:textId="77777777">
      <w:r>
        <w:t xml:space="preserve">Below is the same example of changing the payload to be “a”, in which an attacker can do a brute force attack and see other single letters that may return information. Below with the payload of “a” we also see the verification of the page fully displaying there are “2 matching results” for the patients. Logged in as a patient account we should not be able to access or be able to see other patients as only admin has those privileges. </w:t>
      </w:r>
    </w:p>
    <w:p w:rsidR="003B6438" w:rsidP="003B6438" w:rsidRDefault="426E533B" w14:paraId="6A2F6B22" w14:textId="77777777">
      <w:r>
        <w:rPr>
          <w:noProof/>
        </w:rPr>
        <w:lastRenderedPageBreak/>
        <w:drawing>
          <wp:inline distT="0" distB="0" distL="0" distR="0" wp14:anchorId="6F4CD1A9" wp14:editId="0B4A78E2">
            <wp:extent cx="5943600" cy="1752600"/>
            <wp:effectExtent l="0" t="0" r="0" b="0"/>
            <wp:docPr id="1952231958" name="Picture 195223195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2319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752600"/>
                    </a:xfrm>
                    <a:prstGeom prst="rect">
                      <a:avLst/>
                    </a:prstGeom>
                  </pic:spPr>
                </pic:pic>
              </a:graphicData>
            </a:graphic>
          </wp:inline>
        </w:drawing>
      </w:r>
    </w:p>
    <w:p w:rsidRPr="00FB71DB" w:rsidR="00FB71DB" w:rsidP="00FB71DB" w:rsidRDefault="00FB71DB" w14:paraId="1232498D" w14:textId="46E2E3E8">
      <w:pPr>
        <w:pStyle w:val="Caption"/>
        <w:ind w:left="2160" w:firstLine="720"/>
        <w:rPr>
          <w:szCs w:val="24"/>
        </w:rPr>
      </w:pPr>
      <w:r w:rsidRPr="00C53330">
        <w:rPr>
          <w:szCs w:val="24"/>
        </w:rPr>
        <w:t xml:space="preserve">Figure </w:t>
      </w:r>
      <w:r>
        <w:rPr>
          <w:szCs w:val="24"/>
        </w:rPr>
        <w:t>24</w:t>
      </w:r>
      <w:r w:rsidRPr="00FB71DB">
        <w:rPr>
          <w:szCs w:val="24"/>
          <w:highlight w:val="yellow"/>
        </w:rPr>
        <w:t>: open ports And services table</w:t>
      </w:r>
    </w:p>
    <w:p w:rsidR="003B6438" w:rsidP="003B6438" w:rsidRDefault="003B6438" w14:paraId="1C30C4EF" w14:textId="77777777">
      <w:pPr>
        <w:spacing w:after="0" w:line="240" w:lineRule="auto"/>
        <w:rPr>
          <w:rFonts w:ascii="Arial" w:hAnsi="Arial" w:eastAsia="Times New Roman" w:cs="Arial"/>
          <w:color w:val="000000"/>
          <w:sz w:val="22"/>
          <w:szCs w:val="22"/>
        </w:rPr>
      </w:pPr>
    </w:p>
    <w:p w:rsidRPr="001657F6" w:rsidR="003B6438" w:rsidP="003B6438" w:rsidRDefault="003B6438" w14:paraId="15FFD321" w14:textId="70AF06AC">
      <w:pPr>
        <w:spacing w:after="0" w:line="240" w:lineRule="auto"/>
        <w:rPr>
          <w:rFonts w:eastAsia="Times New Roman" w:cstheme="minorHAnsi"/>
          <w:szCs w:val="24"/>
        </w:rPr>
      </w:pPr>
      <w:r>
        <w:rPr>
          <w:rFonts w:eastAsia="Times New Roman" w:cstheme="minorHAnsi"/>
          <w:color w:val="000000"/>
          <w:sz w:val="22"/>
          <w:szCs w:val="22"/>
        </w:rPr>
        <w:t xml:space="preserve">Below </w:t>
      </w:r>
      <w:r w:rsidRPr="001657F6">
        <w:rPr>
          <w:rFonts w:eastAsia="Times New Roman" w:cstheme="minorHAnsi"/>
          <w:color w:val="000000"/>
          <w:sz w:val="22"/>
          <w:szCs w:val="22"/>
        </w:rPr>
        <w:t xml:space="preserve">is an example of inputting the single letter “b” to return “1 matching result”. </w:t>
      </w:r>
      <w:r w:rsidR="00776C1B">
        <w:rPr>
          <w:rFonts w:eastAsia="Times New Roman" w:cstheme="minorHAnsi"/>
          <w:color w:val="000000"/>
          <w:sz w:val="22"/>
          <w:szCs w:val="22"/>
        </w:rPr>
        <w:t>Because this user does not have administrative permission</w:t>
      </w:r>
      <w:r w:rsidR="00355D1D">
        <w:rPr>
          <w:rFonts w:eastAsia="Times New Roman" w:cstheme="minorHAnsi"/>
          <w:color w:val="000000"/>
          <w:sz w:val="22"/>
          <w:szCs w:val="22"/>
        </w:rPr>
        <w:t>s</w:t>
      </w:r>
      <w:r w:rsidRPr="001657F6">
        <w:rPr>
          <w:rFonts w:eastAsia="Times New Roman" w:cstheme="minorHAnsi"/>
          <w:color w:val="000000"/>
          <w:sz w:val="22"/>
          <w:szCs w:val="22"/>
        </w:rPr>
        <w:t xml:space="preserve">, </w:t>
      </w:r>
      <w:r w:rsidR="00355D1D">
        <w:rPr>
          <w:rFonts w:eastAsia="Times New Roman" w:cstheme="minorHAnsi"/>
          <w:color w:val="000000"/>
          <w:sz w:val="22"/>
          <w:szCs w:val="22"/>
        </w:rPr>
        <w:t>this is a breach of confidentiality to have these results viewable</w:t>
      </w:r>
      <w:r w:rsidR="009178DE">
        <w:rPr>
          <w:rFonts w:eastAsia="Times New Roman" w:cstheme="minorHAnsi"/>
          <w:color w:val="000000"/>
          <w:sz w:val="22"/>
          <w:szCs w:val="22"/>
        </w:rPr>
        <w:t xml:space="preserve">. </w:t>
      </w:r>
    </w:p>
    <w:p w:rsidRPr="006B57E5" w:rsidR="003B6438" w:rsidP="003B6438" w:rsidRDefault="003B6438" w14:paraId="12534559" w14:textId="77777777">
      <w:pPr>
        <w:spacing w:after="0" w:line="240" w:lineRule="auto"/>
        <w:rPr>
          <w:rFonts w:ascii="Times New Roman" w:hAnsi="Times New Roman" w:eastAsia="Times New Roman" w:cs="Times New Roman"/>
          <w:szCs w:val="24"/>
        </w:rPr>
      </w:pPr>
    </w:p>
    <w:p w:rsidR="003B6438" w:rsidP="003B6438" w:rsidRDefault="003B6438" w14:paraId="2C5725B2" w14:textId="77777777">
      <w:r>
        <w:rPr>
          <w:rFonts w:ascii="Arial" w:hAnsi="Arial" w:cs="Arial"/>
          <w:noProof/>
          <w:color w:val="000000"/>
          <w:sz w:val="22"/>
          <w:szCs w:val="22"/>
          <w:bdr w:val="none" w:color="auto" w:sz="0" w:space="0" w:frame="1"/>
        </w:rPr>
        <w:drawing>
          <wp:inline distT="0" distB="0" distL="0" distR="0" wp14:anchorId="2D6FD3CA" wp14:editId="361CC6D2">
            <wp:extent cx="5943600" cy="1866900"/>
            <wp:effectExtent l="0" t="0" r="0" b="0"/>
            <wp:docPr id="1974573834" name="Picture 197457383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73834" name="Picture 10" descr="Graphical user interface, text, application, websit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866900"/>
                    </a:xfrm>
                    <a:prstGeom prst="rect">
                      <a:avLst/>
                    </a:prstGeom>
                    <a:noFill/>
                    <a:ln>
                      <a:noFill/>
                    </a:ln>
                  </pic:spPr>
                </pic:pic>
              </a:graphicData>
            </a:graphic>
          </wp:inline>
        </w:drawing>
      </w:r>
    </w:p>
    <w:p w:rsidR="003B6438" w:rsidP="003B6438" w:rsidRDefault="003B6438" w14:paraId="264DEEAA" w14:textId="77777777">
      <w:r>
        <w:rPr>
          <w:rFonts w:ascii="Arial" w:hAnsi="Arial" w:cs="Arial"/>
          <w:noProof/>
          <w:color w:val="000000"/>
          <w:sz w:val="22"/>
          <w:szCs w:val="22"/>
          <w:bdr w:val="none" w:color="auto" w:sz="0" w:space="0" w:frame="1"/>
        </w:rPr>
        <w:drawing>
          <wp:inline distT="0" distB="0" distL="0" distR="0" wp14:anchorId="09044959" wp14:editId="047E93C2">
            <wp:extent cx="5943600" cy="1187450"/>
            <wp:effectExtent l="0" t="0" r="0" b="0"/>
            <wp:docPr id="628084979" name="Picture 62808497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84979" name="Picture 11" descr="A picture containing 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rsidR="003B6438" w:rsidP="003B6438" w:rsidRDefault="003B6438" w14:paraId="16C9B0CC" w14:textId="77777777">
      <w:pPr>
        <w:spacing w:after="0" w:line="240" w:lineRule="auto"/>
        <w:rPr>
          <w:rFonts w:ascii="Arial" w:hAnsi="Arial" w:eastAsia="Times New Roman" w:cs="Arial"/>
          <w:color w:val="000000"/>
          <w:sz w:val="22"/>
          <w:szCs w:val="22"/>
        </w:rPr>
      </w:pPr>
    </w:p>
    <w:p w:rsidR="003B6438" w:rsidP="003B6438" w:rsidRDefault="003B6438" w14:paraId="52904F0F" w14:textId="77777777">
      <w:pPr>
        <w:spacing w:after="0" w:line="240" w:lineRule="auto"/>
        <w:rPr>
          <w:rFonts w:ascii="Arial" w:hAnsi="Arial" w:eastAsia="Times New Roman" w:cs="Arial"/>
          <w:color w:val="000000"/>
          <w:sz w:val="22"/>
          <w:szCs w:val="22"/>
        </w:rPr>
      </w:pPr>
    </w:p>
    <w:p w:rsidR="003B6438" w:rsidP="003B6438" w:rsidRDefault="003B6438" w14:paraId="0535E132" w14:textId="77777777">
      <w:pPr>
        <w:spacing w:after="0" w:line="240" w:lineRule="auto"/>
        <w:rPr>
          <w:rFonts w:ascii="Arial" w:hAnsi="Arial" w:eastAsia="Times New Roman" w:cs="Arial"/>
          <w:color w:val="000000"/>
          <w:sz w:val="22"/>
          <w:szCs w:val="22"/>
        </w:rPr>
      </w:pPr>
    </w:p>
    <w:p w:rsidR="003B6438" w:rsidP="003B6438" w:rsidRDefault="003B6438" w14:paraId="7F0D0078" w14:textId="77777777">
      <w:pPr>
        <w:spacing w:after="0" w:line="240" w:lineRule="auto"/>
        <w:rPr>
          <w:rFonts w:ascii="Arial" w:hAnsi="Arial" w:eastAsia="Times New Roman" w:cs="Arial"/>
          <w:color w:val="000000"/>
          <w:sz w:val="22"/>
          <w:szCs w:val="22"/>
        </w:rPr>
      </w:pPr>
    </w:p>
    <w:p w:rsidR="003B6438" w:rsidP="003B6438" w:rsidRDefault="003B6438" w14:paraId="30D7FC79" w14:textId="77777777">
      <w:pPr>
        <w:spacing w:after="0" w:line="240" w:lineRule="auto"/>
        <w:rPr>
          <w:rFonts w:ascii="Arial" w:hAnsi="Arial" w:eastAsia="Times New Roman" w:cs="Arial"/>
          <w:color w:val="000000"/>
          <w:sz w:val="22"/>
          <w:szCs w:val="22"/>
        </w:rPr>
      </w:pPr>
    </w:p>
    <w:p w:rsidR="003B6438" w:rsidP="003B6438" w:rsidRDefault="003B6438" w14:paraId="68FD719D" w14:textId="77777777">
      <w:pPr>
        <w:spacing w:after="0" w:line="240" w:lineRule="auto"/>
        <w:rPr>
          <w:rFonts w:ascii="Arial" w:hAnsi="Arial" w:eastAsia="Times New Roman" w:cs="Arial"/>
          <w:color w:val="000000"/>
          <w:sz w:val="22"/>
          <w:szCs w:val="22"/>
        </w:rPr>
      </w:pPr>
    </w:p>
    <w:p w:rsidRPr="009178DE" w:rsidR="003B6438" w:rsidP="003B6438" w:rsidRDefault="003B6438" w14:paraId="5DFC950F" w14:textId="77777777">
      <w:pPr>
        <w:spacing w:after="0" w:line="240" w:lineRule="auto"/>
        <w:rPr>
          <w:rFonts w:eastAsia="Times New Roman" w:cstheme="minorHAnsi"/>
          <w:color w:val="000000"/>
          <w:sz w:val="22"/>
          <w:szCs w:val="22"/>
        </w:rPr>
      </w:pPr>
      <w:r w:rsidRPr="009178DE">
        <w:rPr>
          <w:rFonts w:eastAsia="Times New Roman" w:cstheme="minorHAnsi"/>
          <w:color w:val="000000"/>
          <w:sz w:val="22"/>
          <w:szCs w:val="22"/>
        </w:rPr>
        <w:lastRenderedPageBreak/>
        <w:t>Like how our team mentioned in the sentence above, that this vulnerability works with singular letters, but not all. Below provides the example that it had no matching results when we used the letter “c”.</w:t>
      </w:r>
    </w:p>
    <w:p w:rsidR="003B6438" w:rsidP="003B6438" w:rsidRDefault="003B6438" w14:paraId="3DEF5869" w14:textId="77777777">
      <w:pPr>
        <w:spacing w:after="0" w:line="240" w:lineRule="auto"/>
        <w:rPr>
          <w:rFonts w:ascii="Arial" w:hAnsi="Arial" w:eastAsia="Times New Roman" w:cs="Arial"/>
          <w:color w:val="000000"/>
          <w:sz w:val="22"/>
          <w:szCs w:val="22"/>
        </w:rPr>
      </w:pPr>
    </w:p>
    <w:p w:rsidR="003B6438" w:rsidP="003B6438" w:rsidRDefault="003B6438" w14:paraId="221F8691" w14:textId="77777777">
      <w:pPr>
        <w:spacing w:after="0" w:line="240" w:lineRule="auto"/>
        <w:rPr>
          <w:rFonts w:ascii="Arial" w:hAnsi="Arial" w:eastAsia="Times New Roman" w:cs="Arial"/>
          <w:color w:val="000000"/>
          <w:sz w:val="22"/>
          <w:szCs w:val="22"/>
        </w:rPr>
      </w:pPr>
    </w:p>
    <w:p w:rsidR="003B6438" w:rsidP="003B6438" w:rsidRDefault="003B6438" w14:paraId="2E7A3B06" w14:textId="77777777">
      <w:pPr>
        <w:spacing w:after="0" w:line="240" w:lineRule="auto"/>
        <w:rPr>
          <w:rFonts w:ascii="Arial" w:hAnsi="Arial" w:eastAsia="Times New Roman" w:cs="Arial"/>
          <w:color w:val="000000"/>
          <w:sz w:val="22"/>
          <w:szCs w:val="22"/>
        </w:rPr>
      </w:pPr>
    </w:p>
    <w:p w:rsidR="003B6438" w:rsidP="003B6438" w:rsidRDefault="003B6438" w14:paraId="2237208F" w14:textId="77777777">
      <w:pPr>
        <w:spacing w:after="0" w:line="240" w:lineRule="auto"/>
        <w:rPr>
          <w:rFonts w:ascii="Arial" w:hAnsi="Arial" w:eastAsia="Times New Roman" w:cs="Arial"/>
          <w:color w:val="000000"/>
          <w:sz w:val="22"/>
          <w:szCs w:val="22"/>
        </w:rPr>
      </w:pPr>
    </w:p>
    <w:p w:rsidR="003B6438" w:rsidP="003B6438" w:rsidRDefault="003B6438" w14:paraId="37E8DD73" w14:textId="77777777">
      <w:pPr>
        <w:spacing w:after="0" w:line="240" w:lineRule="auto"/>
        <w:rPr>
          <w:rFonts w:ascii="Arial" w:hAnsi="Arial" w:eastAsia="Times New Roman" w:cs="Arial"/>
          <w:color w:val="000000"/>
          <w:sz w:val="22"/>
          <w:szCs w:val="22"/>
        </w:rPr>
      </w:pPr>
    </w:p>
    <w:p w:rsidRPr="006B57E5" w:rsidR="003B6438" w:rsidP="003B6438" w:rsidRDefault="003B6438" w14:paraId="7B8453E6" w14:textId="77777777">
      <w:pPr>
        <w:spacing w:after="0" w:line="240" w:lineRule="auto"/>
        <w:rPr>
          <w:rFonts w:ascii="Times New Roman" w:hAnsi="Times New Roman" w:eastAsia="Times New Roman" w:cs="Times New Roman"/>
          <w:szCs w:val="24"/>
        </w:rPr>
      </w:pPr>
      <w:r>
        <w:rPr>
          <w:rFonts w:ascii="Arial" w:hAnsi="Arial" w:eastAsia="Times New Roman" w:cs="Arial"/>
          <w:color w:val="000000"/>
          <w:sz w:val="22"/>
          <w:szCs w:val="22"/>
        </w:rPr>
        <w:t>c example:</w:t>
      </w:r>
    </w:p>
    <w:p w:rsidR="003B6438" w:rsidP="003B6438" w:rsidRDefault="003B6438" w14:paraId="1E939791" w14:textId="77777777">
      <w:r>
        <w:rPr>
          <w:rFonts w:ascii="Arial" w:hAnsi="Arial" w:cs="Arial"/>
          <w:noProof/>
          <w:color w:val="000000"/>
          <w:sz w:val="22"/>
          <w:szCs w:val="22"/>
          <w:bdr w:val="none" w:color="auto" w:sz="0" w:space="0" w:frame="1"/>
        </w:rPr>
        <w:drawing>
          <wp:inline distT="0" distB="0" distL="0" distR="0" wp14:anchorId="06F72457" wp14:editId="5239CD2F">
            <wp:extent cx="5943600" cy="1187450"/>
            <wp:effectExtent l="0" t="0" r="0" b="0"/>
            <wp:docPr id="534289792" name="Picture 5342897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89792" name="Picture 12"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187450"/>
                    </a:xfrm>
                    <a:prstGeom prst="rect">
                      <a:avLst/>
                    </a:prstGeom>
                    <a:noFill/>
                    <a:ln>
                      <a:noFill/>
                    </a:ln>
                  </pic:spPr>
                </pic:pic>
              </a:graphicData>
            </a:graphic>
          </wp:inline>
        </w:drawing>
      </w:r>
    </w:p>
    <w:p w:rsidRPr="004F6ECF" w:rsidR="005E025F" w:rsidP="005E025F" w:rsidRDefault="005E025F" w14:paraId="3A5F9578" w14:textId="737AD3D5">
      <w:pPr>
        <w:pStyle w:val="Caption"/>
        <w:ind w:left="2160" w:firstLine="720"/>
        <w:rPr>
          <w:szCs w:val="24"/>
        </w:rPr>
      </w:pPr>
      <w:r w:rsidRPr="00C53330">
        <w:rPr>
          <w:szCs w:val="24"/>
        </w:rPr>
        <w:t xml:space="preserve">Figure </w:t>
      </w:r>
      <w:r>
        <w:rPr>
          <w:szCs w:val="24"/>
        </w:rPr>
        <w:t>2</w:t>
      </w:r>
      <w:r w:rsidR="007157EF">
        <w:rPr>
          <w:szCs w:val="24"/>
        </w:rPr>
        <w:t>5</w:t>
      </w:r>
      <w:r w:rsidRPr="00C53330">
        <w:rPr>
          <w:szCs w:val="24"/>
        </w:rPr>
        <w:t xml:space="preserve">: </w:t>
      </w:r>
      <w:r w:rsidRPr="007157EF">
        <w:rPr>
          <w:szCs w:val="24"/>
          <w:highlight w:val="yellow"/>
        </w:rPr>
        <w:t>open ports And services table</w:t>
      </w:r>
    </w:p>
    <w:p w:rsidR="003B6438" w:rsidP="003B6438" w:rsidRDefault="003B6438" w14:paraId="1F2A56A4" w14:textId="77777777"/>
    <w:p w:rsidR="003B6438" w:rsidP="003B6438" w:rsidRDefault="00D64E37" w14:paraId="364A9790" w14:textId="358C0FA0">
      <w:r>
        <w:t>Like</w:t>
      </w:r>
      <w:r w:rsidR="003B6438">
        <w:t xml:space="preserve"> example a, when inputting the letter “e” we were able to get two matching results with the returning information of the two patients and their confidential information.</w:t>
      </w:r>
    </w:p>
    <w:p w:rsidRPr="00F441B2" w:rsidR="003B6438" w:rsidP="003B6438" w:rsidRDefault="003B6438" w14:paraId="66A53BD0" w14:textId="77777777">
      <w:pPr>
        <w:spacing w:after="0" w:line="240" w:lineRule="auto"/>
        <w:rPr>
          <w:rFonts w:ascii="Times New Roman" w:hAnsi="Times New Roman" w:eastAsia="Times New Roman" w:cs="Times New Roman"/>
          <w:szCs w:val="24"/>
        </w:rPr>
      </w:pPr>
      <w:r w:rsidRPr="006B57E5">
        <w:rPr>
          <w:rFonts w:ascii="Arial" w:hAnsi="Arial" w:eastAsia="Times New Roman" w:cs="Arial"/>
          <w:color w:val="000000"/>
          <w:sz w:val="22"/>
          <w:szCs w:val="22"/>
        </w:rPr>
        <w:t>e example</w:t>
      </w:r>
    </w:p>
    <w:p w:rsidR="003B6438" w:rsidP="003B6438" w:rsidRDefault="19CFADDE" w14:paraId="6BF485DC" w14:textId="77777777">
      <w:r>
        <w:rPr>
          <w:noProof/>
        </w:rPr>
        <w:drawing>
          <wp:inline distT="0" distB="0" distL="0" distR="0" wp14:anchorId="0E816B07" wp14:editId="05C80C33">
            <wp:extent cx="5943600" cy="1555750"/>
            <wp:effectExtent l="0" t="0" r="0" b="6350"/>
            <wp:docPr id="1340381565" name="Picture 13403815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038156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rsidR="003B6438" w:rsidP="003B6438" w:rsidRDefault="003B6438" w14:paraId="116E94BE" w14:textId="483C39BF">
      <w:r>
        <w:rPr>
          <w:rFonts w:ascii="Arial" w:hAnsi="Arial" w:cs="Arial"/>
          <w:noProof/>
          <w:color w:val="000000"/>
          <w:sz w:val="22"/>
          <w:szCs w:val="22"/>
          <w:bdr w:val="none" w:color="auto" w:sz="0" w:space="0" w:frame="1"/>
        </w:rPr>
        <w:drawing>
          <wp:inline distT="0" distB="0" distL="0" distR="0" wp14:anchorId="41756E77" wp14:editId="511BB4A7">
            <wp:extent cx="5943600" cy="1308100"/>
            <wp:effectExtent l="0" t="0" r="0" b="6350"/>
            <wp:docPr id="1387672152" name="Picture 1387672152"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72152" name="Picture 14" descr="Application&#10;&#10;Description automatically generated with low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1308100"/>
                    </a:xfrm>
                    <a:prstGeom prst="rect">
                      <a:avLst/>
                    </a:prstGeom>
                    <a:noFill/>
                    <a:ln>
                      <a:noFill/>
                    </a:ln>
                  </pic:spPr>
                </pic:pic>
              </a:graphicData>
            </a:graphic>
          </wp:inline>
        </w:drawing>
      </w:r>
      <w:r w:rsidR="004B13B8">
        <w:br w:type="page"/>
      </w:r>
    </w:p>
    <w:p w:rsidR="00476AAB" w:rsidP="00AE12C5" w:rsidRDefault="00476AAB" w14:paraId="5F106010" w14:textId="3EDAD423">
      <w:pPr>
        <w:pStyle w:val="Heading1"/>
      </w:pPr>
      <w:r>
        <w:t>Finding #</w:t>
      </w:r>
      <w:r w:rsidR="004428E1">
        <w:t xml:space="preserve"> </w:t>
      </w:r>
      <w:r w:rsidR="003B6438">
        <w:t>5</w:t>
      </w:r>
    </w:p>
    <w:p w:rsidRPr="00670055" w:rsidR="00476AAB" w:rsidP="00476AAB" w:rsidRDefault="00476AAB" w14:paraId="12423ADB" w14:textId="77777777"/>
    <w:p w:rsidRPr="00C53330" w:rsidR="00476AAB" w:rsidP="00476AAB" w:rsidRDefault="00476AAB" w14:paraId="11D88C66" w14:textId="6642A386">
      <w:pPr>
        <w:pStyle w:val="NoSpacing"/>
        <w:rPr>
          <w:b/>
          <w:sz w:val="24"/>
          <w:szCs w:val="24"/>
        </w:rPr>
      </w:pPr>
      <w:r w:rsidRPr="00C53330">
        <w:rPr>
          <w:b/>
          <w:sz w:val="24"/>
          <w:szCs w:val="24"/>
        </w:rPr>
        <w:lastRenderedPageBreak/>
        <w:t>Vulnerability Name: | Reference ID. WASC-14</w:t>
      </w:r>
    </w:p>
    <w:p w:rsidRPr="00C53330" w:rsidR="00476AAB" w:rsidP="00476AAB" w:rsidRDefault="00476AAB" w14:paraId="3B8ED84E" w14:textId="77777777">
      <w:pPr>
        <w:spacing w:after="0"/>
        <w:rPr>
          <w:b/>
          <w:szCs w:val="24"/>
        </w:rPr>
      </w:pPr>
      <w:r w:rsidRPr="00C53330">
        <w:rPr>
          <w:b/>
          <w:szCs w:val="24"/>
        </w:rPr>
        <w:t>Likelihood: 3</w:t>
      </w:r>
    </w:p>
    <w:p w:rsidRPr="00C53330" w:rsidR="00476AAB" w:rsidP="00476AAB" w:rsidRDefault="00476AAB" w14:paraId="720D0B77" w14:textId="77777777">
      <w:pPr>
        <w:spacing w:after="0"/>
        <w:rPr>
          <w:b/>
          <w:szCs w:val="24"/>
        </w:rPr>
      </w:pPr>
      <w:r w:rsidRPr="00C53330">
        <w:rPr>
          <w:b/>
          <w:szCs w:val="24"/>
        </w:rPr>
        <w:t>Impact / Severity: 2</w:t>
      </w:r>
    </w:p>
    <w:p w:rsidRPr="00C53330" w:rsidR="00476AAB" w:rsidP="00476AAB" w:rsidRDefault="00476AAB" w14:paraId="797DB9FB" w14:textId="77777777">
      <w:pPr>
        <w:spacing w:after="0"/>
        <w:rPr>
          <w:b/>
          <w:szCs w:val="24"/>
        </w:rPr>
      </w:pPr>
      <w:r w:rsidRPr="00C53330">
        <w:rPr>
          <w:b/>
          <w:szCs w:val="24"/>
        </w:rPr>
        <w:t>Risk Score: 6 (High)</w:t>
      </w:r>
    </w:p>
    <w:p w:rsidRPr="00C53330" w:rsidR="00476AAB" w:rsidP="00476AAB" w:rsidRDefault="00476AAB" w14:paraId="6754C5CC" w14:textId="77777777">
      <w:pPr>
        <w:rPr>
          <w:szCs w:val="24"/>
        </w:rPr>
      </w:pPr>
    </w:p>
    <w:p w:rsidRPr="00C53330" w:rsidR="00476AAB" w:rsidP="00476AAB" w:rsidRDefault="00476AAB" w14:paraId="3A350770" w14:textId="77777777">
      <w:pPr>
        <w:rPr>
          <w:szCs w:val="24"/>
        </w:rPr>
      </w:pPr>
      <w:r w:rsidRPr="00C53330">
        <w:rPr>
          <w:szCs w:val="24"/>
        </w:rPr>
        <w:t>This organization has poor implementation of RBAC controls. The server contained accounts with elevated privileges that are not in accordance with the needs of their respective roles.</w:t>
      </w:r>
    </w:p>
    <w:p w:rsidR="00476AAB" w:rsidP="00476AAB" w:rsidRDefault="00476AAB" w14:paraId="1F6B35D9" w14:textId="77777777">
      <w:r>
        <w:rPr>
          <w:noProof/>
        </w:rPr>
        <w:drawing>
          <wp:inline distT="0" distB="0" distL="0" distR="0" wp14:anchorId="759DC657" wp14:editId="40CEF410">
            <wp:extent cx="4572000" cy="1676400"/>
            <wp:effectExtent l="0" t="0" r="0" b="0"/>
            <wp:docPr id="1901098459" name="Picture 19010984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98459" name="Picture 1901098459" descr="Chart, scatte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rsidR="00476AAB" w:rsidP="00476AAB" w:rsidRDefault="00476AAB" w14:paraId="6EFD775B" w14:textId="77777777">
      <w:r>
        <w:rPr>
          <w:noProof/>
        </w:rPr>
        <w:drawing>
          <wp:inline distT="0" distB="0" distL="0" distR="0" wp14:anchorId="5E75D869" wp14:editId="69FC22BD">
            <wp:extent cx="4572000" cy="1647825"/>
            <wp:effectExtent l="0" t="0" r="0" b="0"/>
            <wp:docPr id="1992779938" name="Picture 1992779938"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79938" name="Picture 1992779938" descr="Scatter chart&#10;&#10;Description automatically generated with low confidence"/>
                    <pic:cNvPicPr/>
                  </pic:nvPicPr>
                  <pic:blipFill>
                    <a:blip r:embed="rId48">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rsidR="00476AAB" w:rsidP="00476AAB" w:rsidRDefault="00476AAB" w14:paraId="0CD8E0BD" w14:textId="77777777">
      <w:pPr>
        <w:rPr>
          <w:szCs w:val="24"/>
        </w:rPr>
      </w:pPr>
      <w:r w:rsidRPr="00C53330">
        <w:rPr>
          <w:szCs w:val="24"/>
        </w:rPr>
        <w:lastRenderedPageBreak/>
        <w:t>Need to check the privileges of all roles to ensure they are properly in line with their respective roles</w:t>
      </w:r>
      <w:r>
        <w:br/>
      </w:r>
      <w:r>
        <w:rPr>
          <w:noProof/>
        </w:rPr>
        <w:drawing>
          <wp:inline distT="0" distB="0" distL="0" distR="0" wp14:anchorId="08CD8A66" wp14:editId="55343E04">
            <wp:extent cx="5448300" cy="2690099"/>
            <wp:effectExtent l="0" t="0" r="0" b="0"/>
            <wp:docPr id="1018704803" name="Picture 10187048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04803" name="Picture 1018704803" descr="A screenshot of a computer&#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5461002" cy="2696371"/>
                    </a:xfrm>
                    <a:prstGeom prst="rect">
                      <a:avLst/>
                    </a:prstGeom>
                  </pic:spPr>
                </pic:pic>
              </a:graphicData>
            </a:graphic>
          </wp:inline>
        </w:drawing>
      </w:r>
    </w:p>
    <w:p w:rsidR="0036586E" w:rsidP="00476AAB" w:rsidRDefault="0036586E" w14:paraId="536891E4" w14:textId="77777777"/>
    <w:p w:rsidR="0036586E" w:rsidP="00476AAB" w:rsidRDefault="0036586E" w14:paraId="573B84CC" w14:textId="77777777"/>
    <w:p w:rsidR="0036586E" w:rsidP="00476AAB" w:rsidRDefault="00BC0CD1" w14:paraId="58522491" w14:textId="2E5A5E84">
      <w:r>
        <w:t xml:space="preserve">Our findings of privileges </w:t>
      </w:r>
      <w:r w:rsidR="006C5167">
        <w:t>when tested for each user:</w:t>
      </w:r>
    </w:p>
    <w:tbl>
      <w:tblPr>
        <w:tblStyle w:val="MediumShading2-Accent5"/>
        <w:tblW w:w="5265" w:type="pct"/>
        <w:tblLayout w:type="fixed"/>
        <w:tblLook w:val="0660" w:firstRow="1" w:lastRow="1" w:firstColumn="0" w:lastColumn="0" w:noHBand="1" w:noVBand="1"/>
      </w:tblPr>
      <w:tblGrid>
        <w:gridCol w:w="1351"/>
        <w:gridCol w:w="1349"/>
        <w:gridCol w:w="1351"/>
        <w:gridCol w:w="1619"/>
        <w:gridCol w:w="1350"/>
        <w:gridCol w:w="1350"/>
        <w:gridCol w:w="1486"/>
      </w:tblGrid>
      <w:tr w:rsidR="00476AAB" w14:paraId="034EA399" w14:textId="77777777">
        <w:trPr>
          <w:cnfStyle w:val="100000000000" w:firstRow="1" w:lastRow="0" w:firstColumn="0" w:lastColumn="0" w:oddVBand="0" w:evenVBand="0" w:oddHBand="0" w:evenHBand="0" w:firstRowFirstColumn="0" w:firstRowLastColumn="0" w:lastRowFirstColumn="0" w:lastRowLastColumn="0"/>
          <w:trHeight w:val="378"/>
        </w:trPr>
        <w:tc>
          <w:tcPr>
            <w:tcW w:w="685" w:type="pct"/>
            <w:tcBorders>
              <w:bottom w:val="single" w:color="auto" w:sz="4" w:space="0"/>
            </w:tcBorders>
          </w:tcPr>
          <w:p w:rsidR="00476AAB" w:rsidRDefault="00476AAB" w14:paraId="77325DBE" w14:textId="77777777">
            <w:r>
              <w:t>Context</w:t>
            </w:r>
          </w:p>
        </w:tc>
        <w:tc>
          <w:tcPr>
            <w:tcW w:w="684" w:type="pct"/>
            <w:noWrap/>
          </w:tcPr>
          <w:p w:rsidR="00476AAB" w:rsidRDefault="00476AAB" w14:paraId="62432CDF" w14:textId="77777777">
            <w:r>
              <w:t>Patient Information</w:t>
            </w:r>
          </w:p>
        </w:tc>
        <w:tc>
          <w:tcPr>
            <w:tcW w:w="685" w:type="pct"/>
          </w:tcPr>
          <w:p w:rsidR="00476AAB" w:rsidRDefault="00476AAB" w14:paraId="461D41C0" w14:textId="77777777">
            <w:r>
              <w:t>Disease Symptonms</w:t>
            </w:r>
          </w:p>
        </w:tc>
        <w:tc>
          <w:tcPr>
            <w:tcW w:w="821" w:type="pct"/>
          </w:tcPr>
          <w:p w:rsidR="00476AAB" w:rsidRDefault="00476AAB" w14:paraId="6B703B50" w14:textId="77777777">
            <w:r>
              <w:t>Appointments</w:t>
            </w:r>
          </w:p>
        </w:tc>
        <w:tc>
          <w:tcPr>
            <w:tcW w:w="685" w:type="pct"/>
          </w:tcPr>
          <w:p w:rsidR="00476AAB" w:rsidRDefault="00476AAB" w14:paraId="4BA060BA" w14:textId="77777777">
            <w:r>
              <w:t>Calendar</w:t>
            </w:r>
          </w:p>
        </w:tc>
        <w:tc>
          <w:tcPr>
            <w:tcW w:w="685" w:type="pct"/>
          </w:tcPr>
          <w:p w:rsidR="00476AAB" w:rsidRDefault="00476AAB" w14:paraId="62AB925D" w14:textId="77777777">
            <w:r>
              <w:t>Reports</w:t>
            </w:r>
          </w:p>
        </w:tc>
        <w:tc>
          <w:tcPr>
            <w:tcW w:w="754" w:type="pct"/>
          </w:tcPr>
          <w:p w:rsidR="00476AAB" w:rsidRDefault="00476AAB" w14:paraId="6B1AEEF8" w14:textId="77777777">
            <w:r>
              <w:t>Admin Area</w:t>
            </w:r>
          </w:p>
        </w:tc>
      </w:tr>
      <w:tr w:rsidRPr="001B5F21" w:rsidR="00476AAB" w14:paraId="1CAA5BDE" w14:textId="77777777">
        <w:trPr>
          <w:trHeight w:val="215"/>
        </w:trPr>
        <w:tc>
          <w:tcPr>
            <w:tcW w:w="685" w:type="pct"/>
            <w:tcBorders>
              <w:top w:val="single" w:color="auto" w:sz="4" w:space="0"/>
            </w:tcBorders>
          </w:tcPr>
          <w:p w:rsidR="00476AAB" w:rsidRDefault="00476AAB" w14:paraId="7AE6CFAA" w14:textId="77777777"/>
        </w:tc>
        <w:tc>
          <w:tcPr>
            <w:tcW w:w="684" w:type="pct"/>
            <w:noWrap/>
          </w:tcPr>
          <w:p w:rsidRPr="001B5F21" w:rsidR="00476AAB" w:rsidRDefault="00476AAB" w14:paraId="03B9979D" w14:textId="77777777">
            <w:pPr>
              <w:rPr>
                <w:sz w:val="18"/>
                <w:szCs w:val="18"/>
              </w:rPr>
            </w:pPr>
            <w:r w:rsidRPr="001B5F21">
              <w:rPr>
                <w:sz w:val="18"/>
                <w:szCs w:val="18"/>
              </w:rPr>
              <w:t>View  Del  Edit</w:t>
            </w:r>
          </w:p>
        </w:tc>
        <w:tc>
          <w:tcPr>
            <w:tcW w:w="685" w:type="pct"/>
          </w:tcPr>
          <w:p w:rsidRPr="001B5F21" w:rsidR="00476AAB" w:rsidRDefault="00476AAB" w14:paraId="01FA06FB" w14:textId="77777777">
            <w:pPr>
              <w:rPr>
                <w:rStyle w:val="SubtleEmphasis"/>
                <w:sz w:val="18"/>
                <w:szCs w:val="18"/>
              </w:rPr>
            </w:pPr>
            <w:r w:rsidRPr="001B5F21">
              <w:rPr>
                <w:sz w:val="18"/>
                <w:szCs w:val="18"/>
              </w:rPr>
              <w:t>View  Del  Edit</w:t>
            </w:r>
          </w:p>
        </w:tc>
        <w:tc>
          <w:tcPr>
            <w:tcW w:w="821" w:type="pct"/>
          </w:tcPr>
          <w:p w:rsidRPr="001B5F21" w:rsidR="00476AAB" w:rsidRDefault="00476AAB" w14:paraId="6FEA6D59" w14:textId="77777777">
            <w:pPr>
              <w:rPr>
                <w:sz w:val="18"/>
                <w:szCs w:val="18"/>
              </w:rPr>
            </w:pPr>
            <w:r w:rsidRPr="001B5F21">
              <w:rPr>
                <w:sz w:val="18"/>
                <w:szCs w:val="18"/>
              </w:rPr>
              <w:t>View  Del  Edit</w:t>
            </w:r>
          </w:p>
        </w:tc>
        <w:tc>
          <w:tcPr>
            <w:tcW w:w="685" w:type="pct"/>
          </w:tcPr>
          <w:p w:rsidRPr="001B5F21" w:rsidR="00476AAB" w:rsidRDefault="00476AAB" w14:paraId="0F71E8F2" w14:textId="77777777">
            <w:pPr>
              <w:rPr>
                <w:sz w:val="18"/>
                <w:szCs w:val="18"/>
              </w:rPr>
            </w:pPr>
            <w:r w:rsidRPr="001B5F21">
              <w:rPr>
                <w:sz w:val="18"/>
                <w:szCs w:val="18"/>
              </w:rPr>
              <w:t>View  Del  Edit</w:t>
            </w:r>
          </w:p>
        </w:tc>
        <w:tc>
          <w:tcPr>
            <w:tcW w:w="685" w:type="pct"/>
          </w:tcPr>
          <w:p w:rsidRPr="001B5F21" w:rsidR="00476AAB" w:rsidRDefault="00476AAB" w14:paraId="20024ED4" w14:textId="77777777">
            <w:pPr>
              <w:rPr>
                <w:sz w:val="18"/>
                <w:szCs w:val="18"/>
              </w:rPr>
            </w:pPr>
            <w:r w:rsidRPr="001B5F21">
              <w:rPr>
                <w:sz w:val="18"/>
                <w:szCs w:val="18"/>
              </w:rPr>
              <w:t>View  Del  Edit</w:t>
            </w:r>
          </w:p>
        </w:tc>
        <w:tc>
          <w:tcPr>
            <w:tcW w:w="754" w:type="pct"/>
          </w:tcPr>
          <w:p w:rsidRPr="001B5F21" w:rsidR="00476AAB" w:rsidRDefault="00476AAB" w14:paraId="1396D65D" w14:textId="77777777">
            <w:pPr>
              <w:rPr>
                <w:sz w:val="18"/>
                <w:szCs w:val="18"/>
              </w:rPr>
            </w:pPr>
            <w:r w:rsidRPr="001B5F21">
              <w:rPr>
                <w:sz w:val="18"/>
                <w:szCs w:val="18"/>
              </w:rPr>
              <w:t>View  Del  Edit</w:t>
            </w:r>
          </w:p>
        </w:tc>
      </w:tr>
      <w:tr w:rsidR="00476AAB" w14:paraId="4A6CD61E" w14:textId="77777777">
        <w:trPr>
          <w:trHeight w:val="119"/>
        </w:trPr>
        <w:tc>
          <w:tcPr>
            <w:tcW w:w="685" w:type="pct"/>
          </w:tcPr>
          <w:p w:rsidR="00476AAB" w:rsidRDefault="00476AAB" w14:paraId="4E932253" w14:textId="77777777">
            <w:r w:rsidRPr="004268CA">
              <w:rPr>
                <w:sz w:val="16"/>
                <w:szCs w:val="16"/>
              </w:rPr>
              <w:t>Unauthenticated</w:t>
            </w:r>
          </w:p>
        </w:tc>
        <w:tc>
          <w:tcPr>
            <w:tcW w:w="684" w:type="pct"/>
            <w:noWrap/>
          </w:tcPr>
          <w:p w:rsidR="00476AAB" w:rsidRDefault="00476AAB" w14:paraId="7D989959" w14:textId="77777777"/>
        </w:tc>
        <w:tc>
          <w:tcPr>
            <w:tcW w:w="685" w:type="pct"/>
          </w:tcPr>
          <w:p w:rsidR="00476AAB" w:rsidRDefault="00476AAB" w14:paraId="623FEB4F" w14:textId="77777777">
            <w:pPr>
              <w:pStyle w:val="DecimalAligned"/>
            </w:pPr>
          </w:p>
        </w:tc>
        <w:tc>
          <w:tcPr>
            <w:tcW w:w="821" w:type="pct"/>
          </w:tcPr>
          <w:p w:rsidR="00476AAB" w:rsidRDefault="00476AAB" w14:paraId="493318D4" w14:textId="77777777">
            <w:pPr>
              <w:pStyle w:val="DecimalAligned"/>
            </w:pPr>
          </w:p>
        </w:tc>
        <w:tc>
          <w:tcPr>
            <w:tcW w:w="685" w:type="pct"/>
          </w:tcPr>
          <w:p w:rsidR="00476AAB" w:rsidRDefault="00476AAB" w14:paraId="484C62C5" w14:textId="77777777">
            <w:pPr>
              <w:pStyle w:val="DecimalAligned"/>
            </w:pPr>
          </w:p>
        </w:tc>
        <w:tc>
          <w:tcPr>
            <w:tcW w:w="685" w:type="pct"/>
          </w:tcPr>
          <w:p w:rsidR="00476AAB" w:rsidRDefault="00476AAB" w14:paraId="3575ECAB" w14:textId="77777777">
            <w:pPr>
              <w:pStyle w:val="DecimalAligned"/>
            </w:pPr>
          </w:p>
        </w:tc>
        <w:tc>
          <w:tcPr>
            <w:tcW w:w="754" w:type="pct"/>
          </w:tcPr>
          <w:p w:rsidR="00476AAB" w:rsidRDefault="00476AAB" w14:paraId="08053271" w14:textId="77777777">
            <w:pPr>
              <w:pStyle w:val="DecimalAligned"/>
            </w:pPr>
          </w:p>
        </w:tc>
      </w:tr>
      <w:tr w:rsidR="00476AAB" w14:paraId="07F8073C" w14:textId="77777777">
        <w:trPr>
          <w:trHeight w:val="125"/>
        </w:trPr>
        <w:tc>
          <w:tcPr>
            <w:tcW w:w="685" w:type="pct"/>
          </w:tcPr>
          <w:p w:rsidRPr="004268CA" w:rsidR="00476AAB" w:rsidRDefault="00476AAB" w14:paraId="4C5F1829" w14:textId="77777777">
            <w:pPr>
              <w:rPr>
                <w:sz w:val="16"/>
                <w:szCs w:val="16"/>
              </w:rPr>
            </w:pPr>
            <w:r w:rsidRPr="004268CA">
              <w:rPr>
                <w:sz w:val="16"/>
                <w:szCs w:val="16"/>
              </w:rPr>
              <w:t>Receptionist</w:t>
            </w:r>
          </w:p>
        </w:tc>
        <w:tc>
          <w:tcPr>
            <w:tcW w:w="684" w:type="pct"/>
            <w:noWrap/>
          </w:tcPr>
          <w:p w:rsidR="00476AAB" w:rsidRDefault="00476AAB" w14:paraId="772EBFDF" w14:textId="77777777">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5783CC31" w14:textId="77777777">
            <w:pPr>
              <w:pStyle w:val="DecimalAligned"/>
            </w:pPr>
            <w:r w:rsidRPr="004E2141">
              <w:rPr>
                <w:rFonts w:ascii="Wingdings" w:hAnsi="Wingdings" w:eastAsia="Wingdings" w:cs="Wingdings"/>
                <w:sz w:val="32"/>
                <w:szCs w:val="32"/>
              </w:rPr>
              <w:t>û</w:t>
            </w:r>
            <w:r>
              <w:rPr>
                <w:sz w:val="32"/>
                <w:szCs w:val="32"/>
              </w:rPr>
              <w:t xml:space="preserve"> </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821" w:type="pct"/>
          </w:tcPr>
          <w:p w:rsidR="00476AAB" w:rsidRDefault="00476AAB" w14:paraId="763D4924"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282BE603"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3723C55A"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754" w:type="pct"/>
          </w:tcPr>
          <w:p w:rsidR="00476AAB" w:rsidRDefault="00476AAB" w14:paraId="7256D360" w14:textId="77777777">
            <w:pPr>
              <w:pStyle w:val="DecimalAligned"/>
            </w:pPr>
            <w:r>
              <w:t>NA</w:t>
            </w:r>
          </w:p>
        </w:tc>
      </w:tr>
      <w:tr w:rsidR="00476AAB" w14:paraId="5A5C2C03" w14:textId="77777777">
        <w:trPr>
          <w:trHeight w:val="119"/>
        </w:trPr>
        <w:tc>
          <w:tcPr>
            <w:tcW w:w="685" w:type="pct"/>
          </w:tcPr>
          <w:p w:rsidRPr="004268CA" w:rsidR="00476AAB" w:rsidRDefault="00476AAB" w14:paraId="513A37ED" w14:textId="77777777">
            <w:pPr>
              <w:rPr>
                <w:sz w:val="16"/>
                <w:szCs w:val="16"/>
              </w:rPr>
            </w:pPr>
            <w:r w:rsidRPr="004268CA">
              <w:rPr>
                <w:sz w:val="16"/>
                <w:szCs w:val="16"/>
              </w:rPr>
              <w:t>Patient</w:t>
            </w:r>
          </w:p>
        </w:tc>
        <w:tc>
          <w:tcPr>
            <w:tcW w:w="684" w:type="pct"/>
            <w:noWrap/>
          </w:tcPr>
          <w:p w:rsidR="00476AAB" w:rsidRDefault="00476AAB" w14:paraId="4180629A" w14:textId="77777777">
            <w:r w:rsidRPr="004E2141">
              <w:rPr>
                <w:rFonts w:ascii="Wingdings" w:hAnsi="Wingdings" w:eastAsia="Wingdings" w:cs="Wingdings"/>
                <w:sz w:val="32"/>
                <w:szCs w:val="32"/>
              </w:rPr>
              <w:t>û</w:t>
            </w:r>
            <w:r>
              <w:rPr>
                <w:sz w:val="32"/>
                <w:szCs w:val="32"/>
              </w:rPr>
              <w:t xml:space="preserve"> </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7553902C" w14:textId="77777777">
            <w:pPr>
              <w:pStyle w:val="DecimalAligned"/>
            </w:pPr>
            <w:r w:rsidRPr="004E2141">
              <w:rPr>
                <w:rFonts w:ascii="Wingdings" w:hAnsi="Wingdings" w:eastAsia="Wingdings" w:cs="Wingdings"/>
                <w:sz w:val="32"/>
                <w:szCs w:val="32"/>
              </w:rPr>
              <w:t>û</w:t>
            </w:r>
            <w:r>
              <w:rPr>
                <w:sz w:val="32"/>
                <w:szCs w:val="32"/>
              </w:rPr>
              <w:t xml:space="preserve"> </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821" w:type="pct"/>
          </w:tcPr>
          <w:p w:rsidR="00476AAB" w:rsidRDefault="00476AAB" w14:paraId="21CEED36" w14:textId="77777777">
            <w:pPr>
              <w:pStyle w:val="DecimalAligned"/>
            </w:pPr>
            <w:r w:rsidRPr="004E2141">
              <w:rPr>
                <w:rFonts w:ascii="Wingdings" w:hAnsi="Wingdings" w:eastAsia="Wingdings" w:cs="Wingdings"/>
                <w:sz w:val="32"/>
                <w:szCs w:val="32"/>
              </w:rPr>
              <w:t>û</w:t>
            </w:r>
            <w:r>
              <w:rPr>
                <w:sz w:val="32"/>
                <w:szCs w:val="32"/>
              </w:rPr>
              <w:t xml:space="preserve"> </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1A6EE299"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2AF7C0FB"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754" w:type="pct"/>
          </w:tcPr>
          <w:p w:rsidR="00476AAB" w:rsidRDefault="00476AAB" w14:paraId="7DB315E7" w14:textId="77777777">
            <w:pPr>
              <w:pStyle w:val="DecimalAligned"/>
            </w:pPr>
            <w:r>
              <w:t>NA</w:t>
            </w:r>
          </w:p>
        </w:tc>
      </w:tr>
      <w:tr w:rsidR="00476AAB" w14:paraId="05947838" w14:textId="77777777">
        <w:trPr>
          <w:trHeight w:val="125"/>
        </w:trPr>
        <w:tc>
          <w:tcPr>
            <w:tcW w:w="685" w:type="pct"/>
          </w:tcPr>
          <w:p w:rsidRPr="004268CA" w:rsidR="00476AAB" w:rsidRDefault="00476AAB" w14:paraId="1D115AEA" w14:textId="77777777">
            <w:pPr>
              <w:rPr>
                <w:sz w:val="16"/>
                <w:szCs w:val="16"/>
              </w:rPr>
            </w:pPr>
            <w:r w:rsidRPr="004268CA">
              <w:rPr>
                <w:sz w:val="16"/>
                <w:szCs w:val="16"/>
              </w:rPr>
              <w:t>Nurse</w:t>
            </w:r>
          </w:p>
        </w:tc>
        <w:tc>
          <w:tcPr>
            <w:tcW w:w="684" w:type="pct"/>
            <w:noWrap/>
          </w:tcPr>
          <w:p w:rsidR="00476AAB" w:rsidRDefault="00476AAB" w14:paraId="3DD98518" w14:textId="77777777">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5CD3CB80"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28"/>
                <w:szCs w:val="28"/>
              </w:rPr>
              <w:t>ü</w:t>
            </w:r>
          </w:p>
        </w:tc>
        <w:tc>
          <w:tcPr>
            <w:tcW w:w="821" w:type="pct"/>
          </w:tcPr>
          <w:p w:rsidR="00476AAB" w:rsidRDefault="00476AAB" w14:paraId="4432C8EA"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6B52838F"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578DFAE3"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28"/>
                <w:szCs w:val="28"/>
              </w:rPr>
              <w:t>ü</w:t>
            </w:r>
          </w:p>
        </w:tc>
        <w:tc>
          <w:tcPr>
            <w:tcW w:w="754" w:type="pct"/>
          </w:tcPr>
          <w:p w:rsidR="00476AAB" w:rsidRDefault="00476AAB" w14:paraId="7CDEACB4" w14:textId="77777777">
            <w:pPr>
              <w:pStyle w:val="DecimalAligned"/>
            </w:pPr>
            <w:r>
              <w:t>NA</w:t>
            </w:r>
          </w:p>
        </w:tc>
      </w:tr>
      <w:tr w:rsidR="00476AAB" w14:paraId="684BBDDC" w14:textId="77777777">
        <w:trPr>
          <w:trHeight w:val="125"/>
        </w:trPr>
        <w:tc>
          <w:tcPr>
            <w:tcW w:w="685" w:type="pct"/>
          </w:tcPr>
          <w:p w:rsidRPr="004268CA" w:rsidR="00476AAB" w:rsidRDefault="00476AAB" w14:paraId="2BD4B584" w14:textId="77777777">
            <w:pPr>
              <w:rPr>
                <w:sz w:val="16"/>
                <w:szCs w:val="16"/>
              </w:rPr>
            </w:pPr>
            <w:r w:rsidRPr="004268CA">
              <w:rPr>
                <w:sz w:val="16"/>
                <w:szCs w:val="16"/>
              </w:rPr>
              <w:t>Nurse</w:t>
            </w:r>
          </w:p>
        </w:tc>
        <w:tc>
          <w:tcPr>
            <w:tcW w:w="684" w:type="pct"/>
            <w:noWrap/>
          </w:tcPr>
          <w:p w:rsidR="00476AAB" w:rsidRDefault="00476AAB" w14:paraId="1A445322" w14:textId="77777777">
            <w:r w:rsidRPr="004E2141">
              <w:rPr>
                <w:rFonts w:ascii="Wingdings" w:hAnsi="Wingdings" w:eastAsia="Wingdings" w:cs="Wingdings"/>
                <w:sz w:val="32"/>
                <w:szCs w:val="32"/>
              </w:rPr>
              <w:t>û</w:t>
            </w:r>
            <w:r>
              <w:rPr>
                <w:sz w:val="32"/>
                <w:szCs w:val="32"/>
              </w:rPr>
              <w:t xml:space="preserve"> </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4A361272" w14:textId="77777777">
            <w:pPr>
              <w:pStyle w:val="DecimalAligned"/>
            </w:pPr>
            <w:r w:rsidRPr="004E2141">
              <w:rPr>
                <w:rFonts w:ascii="Wingdings" w:hAnsi="Wingdings" w:eastAsia="Wingdings" w:cs="Wingdings"/>
                <w:sz w:val="32"/>
                <w:szCs w:val="32"/>
              </w:rPr>
              <w:t>û</w:t>
            </w:r>
            <w:r>
              <w:rPr>
                <w:sz w:val="32"/>
                <w:szCs w:val="32"/>
              </w:rPr>
              <w:t xml:space="preserve"> </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821" w:type="pct"/>
          </w:tcPr>
          <w:p w:rsidR="00476AAB" w:rsidRDefault="00476AAB" w14:paraId="176E8A1D"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06B54731"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685" w:type="pct"/>
          </w:tcPr>
          <w:p w:rsidR="00476AAB" w:rsidRDefault="00476AAB" w14:paraId="7378CF4E"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32"/>
                <w:szCs w:val="32"/>
              </w:rPr>
              <w:t>û</w:t>
            </w:r>
            <w:r>
              <w:rPr>
                <w:sz w:val="32"/>
                <w:szCs w:val="32"/>
              </w:rPr>
              <w:t xml:space="preserve">   </w:t>
            </w:r>
            <w:r w:rsidRPr="004E2141">
              <w:rPr>
                <w:rFonts w:ascii="Wingdings" w:hAnsi="Wingdings" w:eastAsia="Wingdings" w:cs="Wingdings"/>
                <w:sz w:val="32"/>
                <w:szCs w:val="32"/>
              </w:rPr>
              <w:t>û</w:t>
            </w:r>
          </w:p>
        </w:tc>
        <w:tc>
          <w:tcPr>
            <w:tcW w:w="754" w:type="pct"/>
          </w:tcPr>
          <w:p w:rsidR="00476AAB" w:rsidRDefault="00476AAB" w14:paraId="7CB5DF7D" w14:textId="77777777">
            <w:pPr>
              <w:pStyle w:val="DecimalAligned"/>
            </w:pPr>
            <w:r>
              <w:t>NA</w:t>
            </w:r>
          </w:p>
        </w:tc>
      </w:tr>
      <w:tr w:rsidR="00476AAB" w14:paraId="0D85D01D" w14:textId="77777777">
        <w:trPr>
          <w:trHeight w:val="125"/>
        </w:trPr>
        <w:tc>
          <w:tcPr>
            <w:tcW w:w="685" w:type="pct"/>
          </w:tcPr>
          <w:p w:rsidRPr="004268CA" w:rsidR="00476AAB" w:rsidRDefault="00476AAB" w14:paraId="3CBFA013" w14:textId="77777777">
            <w:pPr>
              <w:rPr>
                <w:sz w:val="16"/>
                <w:szCs w:val="16"/>
              </w:rPr>
            </w:pPr>
            <w:r>
              <w:rPr>
                <w:sz w:val="16"/>
                <w:szCs w:val="16"/>
              </w:rPr>
              <w:t>Admin</w:t>
            </w:r>
          </w:p>
        </w:tc>
        <w:tc>
          <w:tcPr>
            <w:tcW w:w="684" w:type="pct"/>
            <w:noWrap/>
          </w:tcPr>
          <w:p w:rsidR="00476AAB" w:rsidRDefault="00476AAB" w14:paraId="1E6CDC1C" w14:textId="77777777">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5144E487"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821" w:type="pct"/>
          </w:tcPr>
          <w:p w:rsidR="00476AAB" w:rsidRDefault="00476AAB" w14:paraId="5AFFFE63"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29CEF2A9"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685" w:type="pct"/>
          </w:tcPr>
          <w:p w:rsidR="00476AAB" w:rsidRDefault="00476AAB" w14:paraId="033FF6F2" w14:textId="77777777">
            <w:pPr>
              <w:pStyle w:val="DecimalAligned"/>
            </w:pPr>
            <w:r w:rsidRPr="004E2141">
              <w:rPr>
                <w:rFonts w:ascii="Wingdings" w:hAnsi="Wingdings" w:eastAsia="Wingdings" w:cs="Wingdings"/>
                <w:sz w:val="28"/>
                <w:szCs w:val="28"/>
              </w:rPr>
              <w:t>ü</w:t>
            </w:r>
            <w:r>
              <w:rPr>
                <w:sz w:val="28"/>
                <w:szCs w:val="28"/>
              </w:rPr>
              <w:t xml:space="preserve">  </w:t>
            </w:r>
            <w:r w:rsidRPr="004E2141">
              <w:rPr>
                <w:rFonts w:ascii="Wingdings" w:hAnsi="Wingdings" w:eastAsia="Wingdings" w:cs="Wingdings"/>
                <w:sz w:val="28"/>
                <w:szCs w:val="28"/>
              </w:rPr>
              <w:t>ü</w:t>
            </w:r>
            <w:r>
              <w:rPr>
                <w:sz w:val="28"/>
                <w:szCs w:val="28"/>
              </w:rPr>
              <w:t xml:space="preserve"> </w:t>
            </w:r>
            <w:r>
              <w:rPr>
                <w:sz w:val="32"/>
                <w:szCs w:val="32"/>
              </w:rPr>
              <w:t xml:space="preserve">  </w:t>
            </w:r>
            <w:r w:rsidRPr="004E2141">
              <w:rPr>
                <w:rFonts w:ascii="Wingdings" w:hAnsi="Wingdings" w:eastAsia="Wingdings" w:cs="Wingdings"/>
                <w:sz w:val="28"/>
                <w:szCs w:val="28"/>
              </w:rPr>
              <w:t>ü</w:t>
            </w:r>
          </w:p>
        </w:tc>
        <w:tc>
          <w:tcPr>
            <w:tcW w:w="754" w:type="pct"/>
          </w:tcPr>
          <w:p w:rsidR="00476AAB" w:rsidRDefault="00476AAB" w14:paraId="47F14235" w14:textId="77777777">
            <w:pPr>
              <w:pStyle w:val="DecimalAligned"/>
            </w:pPr>
          </w:p>
        </w:tc>
      </w:tr>
      <w:tr w:rsidR="00476AAB" w14:paraId="3BF44C31" w14:textId="77777777">
        <w:trPr>
          <w:cnfStyle w:val="010000000000" w:firstRow="0" w:lastRow="1" w:firstColumn="0" w:lastColumn="0" w:oddVBand="0" w:evenVBand="0" w:oddHBand="0" w:evenHBand="0" w:firstRowFirstColumn="0" w:firstRowLastColumn="0" w:lastRowFirstColumn="0" w:lastRowLastColumn="0"/>
          <w:trHeight w:val="229"/>
        </w:trPr>
        <w:tc>
          <w:tcPr>
            <w:tcW w:w="685" w:type="pct"/>
          </w:tcPr>
          <w:p w:rsidR="00476AAB" w:rsidRDefault="00476AAB" w14:paraId="618D9F62" w14:textId="77777777"/>
        </w:tc>
        <w:tc>
          <w:tcPr>
            <w:tcW w:w="684" w:type="pct"/>
            <w:noWrap/>
          </w:tcPr>
          <w:p w:rsidR="00476AAB" w:rsidRDefault="00476AAB" w14:paraId="11284AF2" w14:textId="77777777"/>
        </w:tc>
        <w:tc>
          <w:tcPr>
            <w:tcW w:w="685" w:type="pct"/>
          </w:tcPr>
          <w:p w:rsidR="00476AAB" w:rsidRDefault="00476AAB" w14:paraId="51CFDF4F" w14:textId="77777777">
            <w:pPr>
              <w:rPr>
                <w:rStyle w:val="SubtleEmphasis"/>
              </w:rPr>
            </w:pPr>
          </w:p>
        </w:tc>
        <w:tc>
          <w:tcPr>
            <w:tcW w:w="821" w:type="pct"/>
          </w:tcPr>
          <w:p w:rsidR="00476AAB" w:rsidRDefault="00476AAB" w14:paraId="2EB6B8C9" w14:textId="77777777"/>
        </w:tc>
        <w:tc>
          <w:tcPr>
            <w:tcW w:w="685" w:type="pct"/>
          </w:tcPr>
          <w:p w:rsidR="00476AAB" w:rsidRDefault="00476AAB" w14:paraId="32DBBDC1" w14:textId="77777777"/>
        </w:tc>
        <w:tc>
          <w:tcPr>
            <w:tcW w:w="685" w:type="pct"/>
          </w:tcPr>
          <w:p w:rsidR="00476AAB" w:rsidRDefault="00476AAB" w14:paraId="330B5A93" w14:textId="77777777"/>
        </w:tc>
        <w:tc>
          <w:tcPr>
            <w:tcW w:w="754" w:type="pct"/>
          </w:tcPr>
          <w:p w:rsidR="00476AAB" w:rsidRDefault="00476AAB" w14:paraId="559E7B7D" w14:textId="77777777"/>
        </w:tc>
      </w:tr>
    </w:tbl>
    <w:p w:rsidR="00476AAB" w:rsidP="00476AAB" w:rsidRDefault="00476AAB" w14:paraId="261BCF37" w14:textId="77777777"/>
    <w:p w:rsidR="00476AAB" w:rsidP="00476AAB" w:rsidRDefault="00476AAB" w14:paraId="13E93B8A" w14:textId="77777777">
      <w:r>
        <w:br w:type="page"/>
      </w:r>
    </w:p>
    <w:p w:rsidR="004F619F" w:rsidP="009178DE" w:rsidRDefault="004F619F" w14:paraId="4D1B93E7" w14:textId="332955D0">
      <w:pPr>
        <w:pStyle w:val="Heading1"/>
      </w:pPr>
      <w:bookmarkStart w:name="_Toc132145089" w:id="42"/>
      <w:r>
        <w:lastRenderedPageBreak/>
        <w:t>Finding #</w:t>
      </w:r>
      <w:r w:rsidR="004428E1">
        <w:t xml:space="preserve"> </w:t>
      </w:r>
      <w:bookmarkEnd w:id="42"/>
      <w:r w:rsidR="003B6438">
        <w:t>6</w:t>
      </w:r>
    </w:p>
    <w:p w:rsidRPr="00BD2980" w:rsidR="004F619F" w:rsidP="004F619F" w:rsidRDefault="004F619F" w14:paraId="3605F529" w14:textId="77777777"/>
    <w:p w:rsidRPr="00C53330" w:rsidR="004F619F" w:rsidP="004F619F" w:rsidRDefault="004F619F" w14:paraId="1D9B037B" w14:textId="77777777">
      <w:pPr>
        <w:spacing w:after="0"/>
        <w:rPr>
          <w:szCs w:val="24"/>
        </w:rPr>
      </w:pPr>
      <w:r w:rsidRPr="00C53330">
        <w:rPr>
          <w:b/>
          <w:szCs w:val="24"/>
        </w:rPr>
        <w:t>Vulnerability Name: OpenSSH Vulnerability</w:t>
      </w:r>
    </w:p>
    <w:p w:rsidRPr="00C53330" w:rsidR="004F619F" w:rsidP="004F619F" w:rsidRDefault="004F619F" w14:paraId="5EE15A80" w14:textId="77777777">
      <w:pPr>
        <w:spacing w:after="0"/>
        <w:rPr>
          <w:b/>
          <w:szCs w:val="24"/>
        </w:rPr>
      </w:pPr>
      <w:r w:rsidRPr="00C53330">
        <w:rPr>
          <w:b/>
          <w:szCs w:val="24"/>
        </w:rPr>
        <w:t xml:space="preserve">Likelihood: 2 </w:t>
      </w:r>
    </w:p>
    <w:p w:rsidRPr="00C53330" w:rsidR="004F619F" w:rsidP="004F619F" w:rsidRDefault="004F619F" w14:paraId="0659D205" w14:textId="77777777">
      <w:pPr>
        <w:spacing w:after="0"/>
        <w:rPr>
          <w:b/>
          <w:szCs w:val="24"/>
        </w:rPr>
      </w:pPr>
      <w:r w:rsidRPr="00C53330">
        <w:rPr>
          <w:b/>
          <w:szCs w:val="24"/>
        </w:rPr>
        <w:t xml:space="preserve">Impact / Severity: 3 </w:t>
      </w:r>
    </w:p>
    <w:p w:rsidRPr="00C53330" w:rsidR="004F619F" w:rsidP="004F619F" w:rsidRDefault="004F619F" w14:paraId="3EDAC469" w14:textId="77777777">
      <w:pPr>
        <w:spacing w:after="0"/>
        <w:rPr>
          <w:b/>
          <w:szCs w:val="24"/>
        </w:rPr>
      </w:pPr>
      <w:r w:rsidRPr="00C53330">
        <w:rPr>
          <w:b/>
          <w:szCs w:val="24"/>
        </w:rPr>
        <w:t>Risk Score: 6 (High)</w:t>
      </w:r>
    </w:p>
    <w:p w:rsidRPr="00C53330" w:rsidR="004F619F" w:rsidP="004F619F" w:rsidRDefault="004F619F" w14:paraId="69ADCBA1" w14:textId="77777777">
      <w:pPr>
        <w:spacing w:after="0"/>
        <w:rPr>
          <w:b/>
          <w:szCs w:val="24"/>
        </w:rPr>
      </w:pPr>
    </w:p>
    <w:p w:rsidRPr="00C53330" w:rsidR="004F619F" w:rsidP="004F619F" w:rsidRDefault="004F619F" w14:paraId="4B69D760" w14:textId="77777777">
      <w:pPr>
        <w:spacing w:after="0"/>
        <w:rPr>
          <w:rFonts w:ascii="Calibri" w:hAnsi="Calibri" w:eastAsia="Calibri" w:cs="Calibri"/>
          <w:szCs w:val="24"/>
        </w:rPr>
      </w:pPr>
      <w:r w:rsidRPr="00C53330">
        <w:rPr>
          <w:szCs w:val="24"/>
        </w:rPr>
        <w:t xml:space="preserve">CVE-2020-14145 details the client-side application in OpenSSH 5.7 through 8.4 </w:t>
      </w:r>
      <w:r w:rsidRPr="00C53330">
        <w:rPr>
          <w:rFonts w:ascii="Calibri" w:hAnsi="Calibri" w:eastAsia="Calibri" w:cs="Calibri"/>
          <w:szCs w:val="24"/>
        </w:rPr>
        <w:t>has an Observable Discrepancy leading to an information leak in the algorithm negotiation. This allows man-in-the-middle attackers to target initial connection attempts (where no host key for the server has been cached by the client). NOTE: some reports state that 8.5 and 8.6 are also affected.</w:t>
      </w:r>
    </w:p>
    <w:p w:rsidRPr="00C53330" w:rsidR="004F619F" w:rsidP="004F619F" w:rsidRDefault="004F619F" w14:paraId="36784954" w14:textId="77777777">
      <w:pPr>
        <w:spacing w:after="0"/>
        <w:rPr>
          <w:rFonts w:ascii="Calibri" w:hAnsi="Calibri" w:eastAsia="Calibri" w:cs="Calibri"/>
          <w:szCs w:val="24"/>
        </w:rPr>
      </w:pPr>
    </w:p>
    <w:p w:rsidR="004F619F" w:rsidP="004F619F" w:rsidRDefault="004F619F" w14:paraId="3FA1F1FC" w14:textId="77777777">
      <w:pPr>
        <w:spacing w:after="0"/>
        <w:rPr>
          <w:szCs w:val="24"/>
        </w:rPr>
      </w:pPr>
      <w:r w:rsidRPr="00C53330">
        <w:rPr>
          <w:b/>
          <w:szCs w:val="24"/>
        </w:rPr>
        <w:t xml:space="preserve">Remediation: </w:t>
      </w:r>
      <w:r w:rsidRPr="00C53330">
        <w:rPr>
          <w:szCs w:val="24"/>
        </w:rPr>
        <w:t>This vulnerability is found on older versions of OpenSSH. By updating to the latest version, you can eliminate this threat.</w:t>
      </w:r>
    </w:p>
    <w:p w:rsidRPr="00C53330" w:rsidR="0036586E" w:rsidP="004F619F" w:rsidRDefault="0036586E" w14:paraId="6F92537E" w14:textId="55E025CB">
      <w:pPr>
        <w:spacing w:after="0"/>
      </w:pPr>
    </w:p>
    <w:p w:rsidR="00A27477" w:rsidP="2CDBAE8C" w:rsidRDefault="00A27477" w14:paraId="0224558F" w14:textId="55E025CB">
      <w:pPr>
        <w:rPr>
          <w:rFonts w:asciiTheme="majorHAnsi" w:hAnsiTheme="majorHAnsi" w:eastAsiaTheme="majorEastAsia" w:cstheme="majorBidi"/>
          <w:color w:val="2957BD" w:themeColor="accent6" w:themeShade="BF"/>
          <w:sz w:val="28"/>
          <w:szCs w:val="28"/>
        </w:rPr>
      </w:pPr>
      <w:bookmarkStart w:name="_Toc132145090" w:id="43"/>
      <w:r>
        <w:br w:type="page"/>
      </w:r>
    </w:p>
    <w:p w:rsidRPr="0036586E" w:rsidR="00887C32" w:rsidP="009178DE" w:rsidRDefault="00887C32" w14:paraId="456DEACA" w14:textId="1B91602A">
      <w:pPr>
        <w:pStyle w:val="Heading1"/>
      </w:pPr>
      <w:r w:rsidRPr="0036586E">
        <w:t>Finding #</w:t>
      </w:r>
      <w:r w:rsidR="004428E1">
        <w:t xml:space="preserve"> </w:t>
      </w:r>
      <w:bookmarkEnd w:id="43"/>
      <w:r w:rsidR="003B6438">
        <w:t>7</w:t>
      </w:r>
    </w:p>
    <w:p w:rsidRPr="00C53330" w:rsidR="00887C32" w:rsidP="00887C32" w:rsidRDefault="00887C32" w14:paraId="24D5226C" w14:textId="77777777">
      <w:pPr>
        <w:rPr>
          <w:szCs w:val="24"/>
        </w:rPr>
      </w:pPr>
    </w:p>
    <w:p w:rsidRPr="00C53330" w:rsidR="00887C32" w:rsidP="00887C32" w:rsidRDefault="00887C32" w14:paraId="1F965750" w14:textId="77777777">
      <w:pPr>
        <w:pStyle w:val="NoSpacing"/>
        <w:rPr>
          <w:b/>
          <w:sz w:val="24"/>
          <w:szCs w:val="24"/>
        </w:rPr>
      </w:pPr>
      <w:bookmarkStart w:name="_Toc132058890" w:id="44"/>
      <w:r w:rsidRPr="00C53330">
        <w:rPr>
          <w:b/>
          <w:sz w:val="24"/>
          <w:szCs w:val="24"/>
        </w:rPr>
        <w:t>Vulnerability Name: Brute Force</w:t>
      </w:r>
      <w:bookmarkEnd w:id="44"/>
      <w:r w:rsidRPr="00C53330">
        <w:rPr>
          <w:b/>
          <w:sz w:val="24"/>
          <w:szCs w:val="24"/>
        </w:rPr>
        <w:t xml:space="preserve"> | Reference ID. WASC-11</w:t>
      </w:r>
    </w:p>
    <w:p w:rsidRPr="00C53330" w:rsidR="00887C32" w:rsidP="00887C32" w:rsidRDefault="00887C32" w14:paraId="65A055E0" w14:textId="77777777">
      <w:pPr>
        <w:spacing w:after="0"/>
        <w:rPr>
          <w:b/>
          <w:szCs w:val="24"/>
        </w:rPr>
      </w:pPr>
      <w:r w:rsidRPr="00C53330">
        <w:rPr>
          <w:b/>
          <w:szCs w:val="24"/>
        </w:rPr>
        <w:t>Likelihood: 2</w:t>
      </w:r>
    </w:p>
    <w:p w:rsidRPr="00C53330" w:rsidR="00887C32" w:rsidP="00887C32" w:rsidRDefault="00887C32" w14:paraId="530B6CF5" w14:textId="77777777">
      <w:pPr>
        <w:spacing w:after="0"/>
        <w:rPr>
          <w:b/>
          <w:szCs w:val="24"/>
        </w:rPr>
      </w:pPr>
      <w:r w:rsidRPr="00C53330">
        <w:rPr>
          <w:b/>
          <w:szCs w:val="24"/>
        </w:rPr>
        <w:t>Impact / Severity: 3</w:t>
      </w:r>
    </w:p>
    <w:p w:rsidRPr="00C53330" w:rsidR="00887C32" w:rsidP="00887C32" w:rsidRDefault="00887C32" w14:paraId="785FD322" w14:textId="77777777">
      <w:pPr>
        <w:spacing w:after="0"/>
        <w:rPr>
          <w:b/>
          <w:szCs w:val="24"/>
        </w:rPr>
      </w:pPr>
      <w:r w:rsidRPr="00C53330">
        <w:rPr>
          <w:b/>
          <w:szCs w:val="24"/>
        </w:rPr>
        <w:t>Risk Score: 6.0 (High)</w:t>
      </w:r>
    </w:p>
    <w:p w:rsidRPr="00C53330" w:rsidR="00887C32" w:rsidP="00887C32" w:rsidRDefault="00887C32" w14:paraId="0F33C148" w14:textId="77777777">
      <w:pPr>
        <w:spacing w:after="0"/>
        <w:rPr>
          <w:b/>
          <w:szCs w:val="24"/>
        </w:rPr>
      </w:pPr>
    </w:p>
    <w:p w:rsidRPr="00C53330" w:rsidR="00887C32" w:rsidP="00887C32" w:rsidRDefault="00887C32" w14:paraId="4F8A996F" w14:textId="77777777">
      <w:pPr>
        <w:rPr>
          <w:szCs w:val="24"/>
        </w:rPr>
      </w:pPr>
      <w:r w:rsidRPr="00C53330">
        <w:rPr>
          <w:szCs w:val="24"/>
        </w:rPr>
        <w:t>After we ran a Nmap vulnerability scan on port 22, using the –sV –p 22 –script vuln flags, we were able to identify additional CVEs that would be effective exploits against SSH.</w:t>
      </w:r>
    </w:p>
    <w:p w:rsidR="00887C32" w:rsidP="00887C32" w:rsidRDefault="00887C32" w14:paraId="132D0C98" w14:textId="77777777">
      <w:r>
        <w:rPr>
          <w:noProof/>
        </w:rPr>
        <w:drawing>
          <wp:inline distT="0" distB="0" distL="0" distR="0" wp14:anchorId="2B2ABD7D" wp14:editId="21B42094">
            <wp:extent cx="4572000" cy="3086100"/>
            <wp:effectExtent l="0" t="0" r="0" b="0"/>
            <wp:docPr id="1587695924" name="Picture 15876959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95924" name="Picture 1587695924"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rsidRPr="00C53330" w:rsidR="00887C32" w:rsidP="00887C32" w:rsidRDefault="00887C32" w14:paraId="4248F1D2" w14:textId="77777777">
      <w:pPr>
        <w:spacing w:after="0"/>
        <w:rPr>
          <w:szCs w:val="24"/>
        </w:rPr>
      </w:pPr>
      <w:r w:rsidRPr="00C53330">
        <w:rPr>
          <w:szCs w:val="24"/>
        </w:rPr>
        <w:t>CVE-2015-5600 refers to a vulnerability wherein a function in the code for sshd does not properly restrict keyboard-interactive devices within a single connection, making it easy to conduct a brute force attack. This was attempted using hydra with the following command, revealing the password to be P@ssw0rd and resulting in a successful exploitation of SSH.</w:t>
      </w:r>
    </w:p>
    <w:p w:rsidRPr="00C53330" w:rsidR="00887C32" w:rsidP="00887C32" w:rsidRDefault="00887C32" w14:paraId="0371CD86" w14:textId="77777777">
      <w:pPr>
        <w:spacing w:after="0"/>
        <w:ind w:firstLine="720"/>
        <w:rPr>
          <w:b/>
          <w:szCs w:val="24"/>
        </w:rPr>
      </w:pPr>
    </w:p>
    <w:p w:rsidRPr="00C53330" w:rsidR="00887C32" w:rsidP="00887C32" w:rsidRDefault="00887C32" w14:paraId="3FE6450D" w14:textId="77777777">
      <w:pPr>
        <w:spacing w:after="0"/>
        <w:ind w:firstLine="720"/>
        <w:rPr>
          <w:b/>
          <w:szCs w:val="24"/>
        </w:rPr>
      </w:pPr>
      <w:r w:rsidRPr="00C53330">
        <w:rPr>
          <w:b/>
          <w:szCs w:val="24"/>
        </w:rPr>
        <w:t>hydra -l root -P /usr/share/wordlists/rockyou.txt 192.168.1.2 -t 16 ssh</w:t>
      </w:r>
    </w:p>
    <w:p w:rsidRPr="00C53330" w:rsidR="00887C32" w:rsidP="00887C32" w:rsidRDefault="00887C32" w14:paraId="7FF3E679" w14:textId="77777777">
      <w:pPr>
        <w:spacing w:after="0"/>
        <w:ind w:firstLine="720"/>
        <w:rPr>
          <w:b/>
          <w:szCs w:val="24"/>
        </w:rPr>
      </w:pPr>
    </w:p>
    <w:p w:rsidR="00AE12C5" w:rsidP="00887C32" w:rsidRDefault="00887C32" w14:paraId="398A3B85" w14:textId="77777777">
      <w:pPr>
        <w:spacing w:after="0"/>
        <w:rPr>
          <w:rStyle w:val="Hyperlink"/>
          <w:szCs w:val="24"/>
        </w:rPr>
      </w:pPr>
      <w:hyperlink r:id="rId51">
        <w:r w:rsidRPr="00C53330">
          <w:rPr>
            <w:rStyle w:val="Hyperlink"/>
            <w:szCs w:val="24"/>
          </w:rPr>
          <w:t>https://cve.mitre.org/cgi-bin/cvename.cgi?name=CVE-2015-5600</w:t>
        </w:r>
      </w:hyperlink>
    </w:p>
    <w:p w:rsidR="00887C32" w:rsidP="00887C32" w:rsidRDefault="00887C32" w14:paraId="4ADDBF98" w14:textId="6BA1CEDF">
      <w:pPr>
        <w:spacing w:after="0"/>
        <w:rPr>
          <w:szCs w:val="24"/>
        </w:rPr>
      </w:pPr>
      <w:r w:rsidRPr="00D34AA8">
        <w:rPr>
          <w:rStyle w:val="Hyperlink"/>
          <w:szCs w:val="24"/>
        </w:rPr>
        <w:drawing>
          <wp:inline distT="0" distB="0" distL="0" distR="0" wp14:anchorId="1652A223" wp14:editId="7B22E06B">
            <wp:extent cx="5570220" cy="2841646"/>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2"/>
                    <a:stretch>
                      <a:fillRect/>
                    </a:stretch>
                  </pic:blipFill>
                  <pic:spPr>
                    <a:xfrm>
                      <a:off x="0" y="0"/>
                      <a:ext cx="5613414" cy="2863681"/>
                    </a:xfrm>
                    <a:prstGeom prst="rect">
                      <a:avLst/>
                    </a:prstGeom>
                  </pic:spPr>
                </pic:pic>
              </a:graphicData>
            </a:graphic>
          </wp:inline>
        </w:drawing>
      </w:r>
    </w:p>
    <w:p w:rsidR="00887C32" w:rsidP="00887C32" w:rsidRDefault="00887C32" w14:paraId="380C0C00" w14:textId="77777777">
      <w:pPr>
        <w:spacing w:after="0"/>
      </w:pPr>
    </w:p>
    <w:p w:rsidRPr="00C53330" w:rsidR="00887C32" w:rsidP="00887C32" w:rsidRDefault="00887C32" w14:paraId="4135376A" w14:textId="77777777">
      <w:pPr>
        <w:rPr>
          <w:szCs w:val="24"/>
        </w:rPr>
      </w:pPr>
      <w:r w:rsidRPr="00C53330">
        <w:rPr>
          <w:b/>
          <w:szCs w:val="24"/>
        </w:rPr>
        <w:t xml:space="preserve">Remediation: </w:t>
      </w:r>
      <w:r w:rsidRPr="00C53330">
        <w:rPr>
          <w:szCs w:val="24"/>
        </w:rPr>
        <w:t>This vulnerability is found on older versions of OpenSSH. By updating to the latest version, you can eliminate this threat</w:t>
      </w:r>
    </w:p>
    <w:p w:rsidR="00887C32" w:rsidP="00887C32" w:rsidRDefault="00887C32" w14:paraId="319BA810" w14:textId="77777777"/>
    <w:p w:rsidR="00887C32" w:rsidP="00887C32" w:rsidRDefault="00887C32" w14:paraId="3B8B3D63" w14:textId="77777777">
      <w:r>
        <w:rPr>
          <w:rFonts w:ascii="Arial" w:hAnsi="Arial" w:cs="Arial"/>
          <w:noProof/>
          <w:color w:val="000000"/>
          <w:sz w:val="22"/>
          <w:szCs w:val="22"/>
          <w:bdr w:val="none" w:color="auto" w:sz="0" w:space="0" w:frame="1"/>
        </w:rPr>
        <w:drawing>
          <wp:anchor distT="0" distB="0" distL="114300" distR="114300" simplePos="0" relativeHeight="251658263" behindDoc="0" locked="0" layoutInCell="1" allowOverlap="1" wp14:anchorId="0408628F" wp14:editId="226E0CB1">
            <wp:simplePos x="0" y="0"/>
            <wp:positionH relativeFrom="column">
              <wp:posOffset>0</wp:posOffset>
            </wp:positionH>
            <wp:positionV relativeFrom="paragraph">
              <wp:posOffset>346</wp:posOffset>
            </wp:positionV>
            <wp:extent cx="4421529" cy="3174430"/>
            <wp:effectExtent l="0" t="0" r="0" b="6985"/>
            <wp:wrapTopAndBottom/>
            <wp:docPr id="1548238169" name="Picture 1548238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38169" name="Picture 1"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21529" cy="3174430"/>
                    </a:xfrm>
                    <a:prstGeom prst="rect">
                      <a:avLst/>
                    </a:prstGeom>
                    <a:noFill/>
                    <a:ln>
                      <a:noFill/>
                    </a:ln>
                  </pic:spPr>
                </pic:pic>
              </a:graphicData>
            </a:graphic>
          </wp:anchor>
        </w:drawing>
      </w:r>
    </w:p>
    <w:p w:rsidRPr="00C53330" w:rsidR="00887C32" w:rsidP="00887C32" w:rsidRDefault="00887C32" w14:paraId="67BED50E" w14:textId="7E8B6492">
      <w:pPr>
        <w:rPr>
          <w:szCs w:val="24"/>
        </w:rPr>
      </w:pPr>
      <w:r w:rsidRPr="00C53330">
        <w:rPr>
          <w:szCs w:val="24"/>
        </w:rPr>
        <w:t xml:space="preserve">Since we used Hydra and were able to get the username and password of root, our team was able to ssh into root. By being able to ssh into root where we now have </w:t>
      </w:r>
      <w:r w:rsidRPr="006B6692" w:rsidR="006B6692">
        <w:rPr>
          <w:szCs w:val="24"/>
        </w:rPr>
        <w:t>full administrative privileges, we were able to access and manipulate sensitive data on the system, potentially causing significant damage or data loss if done maliciously.</w:t>
      </w:r>
    </w:p>
    <w:p w:rsidR="00887C32" w:rsidP="00887C32" w:rsidRDefault="00887C32" w14:paraId="1F006EFA" w14:textId="77777777">
      <w:r w:rsidRPr="00696AC0">
        <w:drawing>
          <wp:inline distT="0" distB="0" distL="0" distR="0" wp14:anchorId="0041174F" wp14:editId="5C27DF54">
            <wp:extent cx="5958840" cy="3126481"/>
            <wp:effectExtent l="0" t="0" r="381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4"/>
                    <a:stretch>
                      <a:fillRect/>
                    </a:stretch>
                  </pic:blipFill>
                  <pic:spPr>
                    <a:xfrm>
                      <a:off x="0" y="0"/>
                      <a:ext cx="5982192" cy="3138733"/>
                    </a:xfrm>
                    <a:prstGeom prst="rect">
                      <a:avLst/>
                    </a:prstGeom>
                  </pic:spPr>
                </pic:pic>
              </a:graphicData>
            </a:graphic>
          </wp:inline>
        </w:drawing>
      </w:r>
    </w:p>
    <w:p w:rsidRPr="00C53330" w:rsidR="00887C32" w:rsidP="00887C32" w:rsidRDefault="00887C32" w14:paraId="6EAE2E15" w14:textId="55E025CB">
      <w:r>
        <w:t>Access to /etc/shadow file is a system file that stores password hashes of user accounts.</w:t>
      </w:r>
    </w:p>
    <w:p w:rsidR="00A27477" w:rsidP="2CDBAE8C" w:rsidRDefault="00A27477" w14:paraId="59E204A7" w14:textId="55E025CB">
      <w:pPr>
        <w:rPr>
          <w:rFonts w:asciiTheme="majorHAnsi" w:hAnsiTheme="majorHAnsi" w:eastAsiaTheme="majorEastAsia" w:cstheme="majorBidi"/>
          <w:color w:val="2957BD" w:themeColor="accent6" w:themeShade="BF"/>
          <w:sz w:val="28"/>
          <w:szCs w:val="28"/>
        </w:rPr>
      </w:pPr>
      <w:bookmarkStart w:name="_Toc132145091" w:id="45"/>
      <w:r>
        <w:br w:type="page"/>
      </w:r>
    </w:p>
    <w:p w:rsidRPr="00DA6DAE" w:rsidR="004428E1" w:rsidP="006B6692" w:rsidRDefault="004428E1" w14:paraId="1010CB62" w14:textId="2091CD15">
      <w:pPr>
        <w:pStyle w:val="Heading1"/>
      </w:pPr>
      <w:r w:rsidRPr="00DA6DAE">
        <w:t xml:space="preserve">Finding # </w:t>
      </w:r>
      <w:bookmarkEnd w:id="45"/>
      <w:r w:rsidR="003B6438">
        <w:t>8</w:t>
      </w:r>
    </w:p>
    <w:p w:rsidRPr="00DA6DAE" w:rsidR="004428E1" w:rsidP="004428E1" w:rsidRDefault="004428E1" w14:paraId="6F573628" w14:textId="77777777"/>
    <w:p w:rsidRPr="00DA6DAE" w:rsidR="004428E1" w:rsidP="004428E1" w:rsidRDefault="004428E1" w14:paraId="7FC58846" w14:textId="18F23465">
      <w:pPr>
        <w:pStyle w:val="NoSpacing"/>
        <w:rPr>
          <w:b/>
        </w:rPr>
      </w:pPr>
      <w:r w:rsidRPr="00DA6DAE">
        <w:rPr>
          <w:b/>
        </w:rPr>
        <w:t>Vulnerability Name</w:t>
      </w:r>
      <w:r w:rsidRPr="00DA6DAE" w:rsidR="00824A46">
        <w:rPr>
          <w:b/>
        </w:rPr>
        <w:t xml:space="preserve"> SQL Injection</w:t>
      </w:r>
      <w:r w:rsidRPr="00DA6DAE">
        <w:rPr>
          <w:b/>
        </w:rPr>
        <w:t>| Reference ID</w:t>
      </w:r>
    </w:p>
    <w:p w:rsidRPr="00DA6DAE" w:rsidR="004428E1" w:rsidP="004428E1" w:rsidRDefault="004428E1" w14:paraId="5809ED6C" w14:textId="77777777">
      <w:pPr>
        <w:spacing w:after="0"/>
        <w:rPr>
          <w:b/>
        </w:rPr>
      </w:pPr>
      <w:r w:rsidRPr="00DA6DAE">
        <w:rPr>
          <w:b/>
        </w:rPr>
        <w:t>Likelihood:  2</w:t>
      </w:r>
    </w:p>
    <w:p w:rsidRPr="00DA6DAE" w:rsidR="004428E1" w:rsidP="004428E1" w:rsidRDefault="004428E1" w14:paraId="0FE63C27" w14:textId="77777777">
      <w:pPr>
        <w:spacing w:after="0"/>
        <w:rPr>
          <w:b/>
        </w:rPr>
      </w:pPr>
      <w:r w:rsidRPr="00DA6DAE">
        <w:rPr>
          <w:b/>
        </w:rPr>
        <w:t xml:space="preserve">Impact / Severity: 2 </w:t>
      </w:r>
    </w:p>
    <w:p w:rsidR="004428E1" w:rsidP="004428E1" w:rsidRDefault="004428E1" w14:paraId="0E9E5792" w14:textId="62551CD2">
      <w:pPr>
        <w:spacing w:after="0"/>
        <w:rPr>
          <w:b/>
          <w:bCs/>
        </w:rPr>
      </w:pPr>
      <w:r w:rsidRPr="00DA6DAE">
        <w:rPr>
          <w:b/>
        </w:rPr>
        <w:t>Risk Score:</w:t>
      </w:r>
      <w:r w:rsidRPr="120DBD15">
        <w:rPr>
          <w:b/>
          <w:bCs/>
        </w:rPr>
        <w:t xml:space="preserve"> </w:t>
      </w:r>
      <w:r>
        <w:rPr>
          <w:b/>
          <w:bCs/>
        </w:rPr>
        <w:t xml:space="preserve"> 4</w:t>
      </w:r>
      <w:r w:rsidR="00527EC3">
        <w:rPr>
          <w:b/>
          <w:bCs/>
        </w:rPr>
        <w:t>.0 (Medium)</w:t>
      </w:r>
    </w:p>
    <w:p w:rsidR="004428E1" w:rsidP="004428E1" w:rsidRDefault="004428E1" w14:paraId="6B9246BE" w14:textId="77777777">
      <w:pPr>
        <w:spacing w:after="0"/>
        <w:rPr>
          <w:b/>
          <w:bCs/>
        </w:rPr>
      </w:pPr>
    </w:p>
    <w:p w:rsidRPr="00CA4806" w:rsidR="004428E1" w:rsidP="004428E1" w:rsidRDefault="004428E1" w14:paraId="65B0C488" w14:textId="20B90925">
      <w:pPr>
        <w:spacing w:after="0"/>
        <w:rPr>
          <w:rFonts w:cstheme="minorHAnsi"/>
        </w:rPr>
      </w:pPr>
      <w:r w:rsidRPr="00CA4806">
        <w:rPr>
          <w:rFonts w:cstheme="minorHAnsi"/>
        </w:rPr>
        <w:t xml:space="preserve">Running </w:t>
      </w:r>
      <w:r w:rsidRPr="00CA4806" w:rsidR="00293135">
        <w:rPr>
          <w:rFonts w:cstheme="minorHAnsi"/>
        </w:rPr>
        <w:t>a</w:t>
      </w:r>
      <w:r w:rsidRPr="00CA4806">
        <w:rPr>
          <w:rFonts w:cstheme="minorHAnsi"/>
        </w:rPr>
        <w:t xml:space="preserve"> nmap scan using the command</w:t>
      </w:r>
    </w:p>
    <w:p w:rsidRPr="00CA4806" w:rsidR="004428E1" w:rsidP="004428E1" w:rsidRDefault="004428E1" w14:paraId="4970899F" w14:textId="77777777">
      <w:pPr>
        <w:spacing w:after="0"/>
        <w:rPr>
          <w:rFonts w:cstheme="minorHAnsi"/>
        </w:rPr>
      </w:pPr>
      <w:r w:rsidRPr="00CA4806">
        <w:rPr>
          <w:rFonts w:cstheme="minorHAnsi"/>
        </w:rPr>
        <w:t xml:space="preserve"> “sqlmap http://192.168.1.2/MISSAITC2023/paient_invoice.php?search=t” </w:t>
      </w:r>
    </w:p>
    <w:p w:rsidRPr="00CA4806" w:rsidR="004428E1" w:rsidP="004428E1" w:rsidRDefault="004428E1" w14:paraId="7D5C6808" w14:textId="5D9E15CD">
      <w:pPr>
        <w:spacing w:after="0"/>
        <w:rPr>
          <w:rFonts w:cstheme="minorHAnsi"/>
        </w:rPr>
      </w:pPr>
      <w:r w:rsidRPr="00CA4806">
        <w:rPr>
          <w:rFonts w:cstheme="minorHAnsi"/>
        </w:rPr>
        <w:t>While being logged in as a patient and in the section of “Patient History” we were given the http patient link. In the search bar is where the SQL</w:t>
      </w:r>
      <w:r w:rsidR="00C9230B">
        <w:rPr>
          <w:rFonts w:cstheme="minorHAnsi"/>
        </w:rPr>
        <w:t>Map injection</w:t>
      </w:r>
      <w:r w:rsidRPr="00CA4806">
        <w:rPr>
          <w:rFonts w:cstheme="minorHAnsi"/>
        </w:rPr>
        <w:t xml:space="preserve"> took place. SQL</w:t>
      </w:r>
      <w:r>
        <w:rPr>
          <w:rFonts w:cstheme="minorHAnsi"/>
        </w:rPr>
        <w:t>M</w:t>
      </w:r>
      <w:r w:rsidRPr="00CA4806">
        <w:rPr>
          <w:rFonts w:cstheme="minorHAnsi"/>
        </w:rPr>
        <w:t xml:space="preserve">ap found </w:t>
      </w:r>
      <w:r w:rsidRPr="00DA6DAE" w:rsidR="00293135">
        <w:rPr>
          <w:rFonts w:cstheme="minorHAnsi"/>
          <w:color w:val="000000"/>
        </w:rPr>
        <w:t>Boolean</w:t>
      </w:r>
      <w:r w:rsidRPr="00DA6DAE">
        <w:rPr>
          <w:rFonts w:cstheme="minorHAnsi"/>
          <w:color w:val="000000"/>
        </w:rPr>
        <w:t>-based blind, error based, time-based blind, and UNION query</w:t>
      </w:r>
      <w:r w:rsidRPr="00CA4806">
        <w:rPr>
          <w:rFonts w:cstheme="minorHAnsi"/>
          <w:color w:val="000000"/>
        </w:rPr>
        <w:t>, parameter vulnerabilities.</w:t>
      </w:r>
    </w:p>
    <w:p w:rsidR="004428E1" w:rsidP="004428E1" w:rsidRDefault="004428E1" w14:paraId="5D1001DA" w14:textId="77777777">
      <w:pPr>
        <w:spacing w:after="0" w:line="240" w:lineRule="auto"/>
        <w:rPr>
          <w:rFonts w:ascii="Times New Roman" w:hAnsi="Times New Roman" w:eastAsia="Times New Roman" w:cs="Times New Roman"/>
          <w:szCs w:val="24"/>
        </w:rPr>
      </w:pPr>
    </w:p>
    <w:p w:rsidRPr="00A65A96" w:rsidR="004428E1" w:rsidP="004428E1" w:rsidRDefault="004428E1" w14:paraId="4A23E747" w14:textId="77777777">
      <w:pPr>
        <w:spacing w:after="0" w:line="240" w:lineRule="auto"/>
        <w:rPr>
          <w:rFonts w:ascii="Times New Roman" w:hAnsi="Times New Roman" w:eastAsia="Times New Roman" w:cs="Times New Roman"/>
          <w:szCs w:val="24"/>
        </w:rPr>
      </w:pPr>
      <w:r>
        <w:rPr>
          <w:rFonts w:ascii="Arial" w:hAnsi="Arial" w:cs="Arial"/>
          <w:noProof/>
          <w:color w:val="000000"/>
          <w:sz w:val="22"/>
          <w:szCs w:val="22"/>
        </w:rPr>
        <mc:AlternateContent>
          <mc:Choice Requires="wps">
            <w:drawing>
              <wp:anchor distT="0" distB="0" distL="114300" distR="114300" simplePos="0" relativeHeight="251658261" behindDoc="0" locked="0" layoutInCell="1" allowOverlap="1" wp14:anchorId="71C09BF8" wp14:editId="052C5AE2">
                <wp:simplePos x="0" y="0"/>
                <wp:positionH relativeFrom="column">
                  <wp:posOffset>668443</wp:posOffset>
                </wp:positionH>
                <wp:positionV relativeFrom="paragraph">
                  <wp:posOffset>2031365</wp:posOffset>
                </wp:positionV>
                <wp:extent cx="655744" cy="45719"/>
                <wp:effectExtent l="38100" t="38100" r="11430" b="88265"/>
                <wp:wrapNone/>
                <wp:docPr id="1624092441" name="Straight Arrow Connector 1624092441"/>
                <wp:cNvGraphicFramePr/>
                <a:graphic xmlns:a="http://schemas.openxmlformats.org/drawingml/2006/main">
                  <a:graphicData uri="http://schemas.microsoft.com/office/word/2010/wordprocessingShape">
                    <wps:wsp>
                      <wps:cNvCnPr/>
                      <wps:spPr>
                        <a:xfrm flipH="1">
                          <a:off x="0" y="0"/>
                          <a:ext cx="65574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DBF7B04">
              <v:shapetype id="_x0000_t32" coordsize="21600,21600" o:oned="t" filled="f" o:spt="32" path="m,l21600,21600e" w14:anchorId="38E59C79">
                <v:path fillok="f" arrowok="t" o:connecttype="none"/>
                <o:lock v:ext="edit" shapetype="t"/>
              </v:shapetype>
              <v:shape id="Straight Arrow Connector 1624092441" style="position:absolute;margin-left:52.65pt;margin-top:159.95pt;width:51.65pt;height:3.6pt;flip:x;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">
                <v:stroke joinstyle="miter"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60" behindDoc="0" locked="0" layoutInCell="1" allowOverlap="1" wp14:anchorId="11A735CB" wp14:editId="56C76E3B">
                <wp:simplePos x="0" y="0"/>
                <wp:positionH relativeFrom="column">
                  <wp:posOffset>842434</wp:posOffset>
                </wp:positionH>
                <wp:positionV relativeFrom="paragraph">
                  <wp:posOffset>1782657</wp:posOffset>
                </wp:positionV>
                <wp:extent cx="647700" cy="45719"/>
                <wp:effectExtent l="38100" t="38100" r="19050" b="88265"/>
                <wp:wrapNone/>
                <wp:docPr id="1078707321" name="Straight Arrow Connector 1078707321"/>
                <wp:cNvGraphicFramePr/>
                <a:graphic xmlns:a="http://schemas.openxmlformats.org/drawingml/2006/main">
                  <a:graphicData uri="http://schemas.microsoft.com/office/word/2010/wordprocessingShape">
                    <wps:wsp>
                      <wps:cNvCnPr/>
                      <wps:spPr>
                        <a:xfrm flipH="1">
                          <a:off x="0" y="0"/>
                          <a:ext cx="64770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6EBD09E">
              <v:shape id="Straight Arrow Connector 1078707321" style="position:absolute;margin-left:66.35pt;margin-top:140.35pt;width:51pt;height:3.6pt;flip:x;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" w14:anchorId="523B0261">
                <v:stroke joinstyle="miter"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9" behindDoc="0" locked="0" layoutInCell="1" allowOverlap="1" wp14:anchorId="3BDCC432" wp14:editId="1F5F882F">
                <wp:simplePos x="0" y="0"/>
                <wp:positionH relativeFrom="column">
                  <wp:posOffset>715434</wp:posOffset>
                </wp:positionH>
                <wp:positionV relativeFrom="paragraph">
                  <wp:posOffset>1571625</wp:posOffset>
                </wp:positionV>
                <wp:extent cx="753533" cy="45719"/>
                <wp:effectExtent l="38100" t="38100" r="27940" b="88265"/>
                <wp:wrapNone/>
                <wp:docPr id="2034370829" name="Straight Arrow Connector 2034370829"/>
                <wp:cNvGraphicFramePr/>
                <a:graphic xmlns:a="http://schemas.openxmlformats.org/drawingml/2006/main">
                  <a:graphicData uri="http://schemas.microsoft.com/office/word/2010/wordprocessingShape">
                    <wps:wsp>
                      <wps:cNvCnPr/>
                      <wps:spPr>
                        <a:xfrm flipH="1">
                          <a:off x="0" y="0"/>
                          <a:ext cx="75353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B5224D5">
              <v:shape id="Straight Arrow Connector 2034370829" style="position:absolute;margin-left:56.35pt;margin-top:123.75pt;width:59.35pt;height:3.6pt;flip:x;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" w14:anchorId="7CC4FE7A">
                <v:stroke joinstyle="miter" endarrow="block"/>
              </v:shape>
            </w:pict>
          </mc:Fallback>
        </mc:AlternateContent>
      </w:r>
      <w:r>
        <w:rPr>
          <w:rFonts w:ascii="Arial" w:hAnsi="Arial" w:cs="Arial"/>
          <w:noProof/>
          <w:color w:val="000000"/>
          <w:sz w:val="22"/>
          <w:szCs w:val="22"/>
        </w:rPr>
        <mc:AlternateContent>
          <mc:Choice Requires="wps">
            <w:drawing>
              <wp:anchor distT="0" distB="0" distL="114300" distR="114300" simplePos="0" relativeHeight="251658258" behindDoc="0" locked="0" layoutInCell="1" allowOverlap="1" wp14:anchorId="2EF83AA2" wp14:editId="03EE1E3D">
                <wp:simplePos x="0" y="0"/>
                <wp:positionH relativeFrom="column">
                  <wp:posOffset>910167</wp:posOffset>
                </wp:positionH>
                <wp:positionV relativeFrom="paragraph">
                  <wp:posOffset>1343872</wp:posOffset>
                </wp:positionV>
                <wp:extent cx="706967" cy="45719"/>
                <wp:effectExtent l="38100" t="38100" r="17145" b="88265"/>
                <wp:wrapNone/>
                <wp:docPr id="1952501890" name="Straight Arrow Connector 1952501890"/>
                <wp:cNvGraphicFramePr/>
                <a:graphic xmlns:a="http://schemas.openxmlformats.org/drawingml/2006/main">
                  <a:graphicData uri="http://schemas.microsoft.com/office/word/2010/wordprocessingShape">
                    <wps:wsp>
                      <wps:cNvCnPr/>
                      <wps:spPr>
                        <a:xfrm flipH="1">
                          <a:off x="0" y="0"/>
                          <a:ext cx="706967"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F3BF874">
              <v:shape id="Straight Arrow Connector 1952501890" style="position:absolute;margin-left:71.65pt;margin-top:105.8pt;width:55.65pt;height:3.6pt;flip:x;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" w14:anchorId="01BD2A3F">
                <v:stroke joinstyle="miter" endarrow="block"/>
              </v:shape>
            </w:pict>
          </mc:Fallback>
        </mc:AlternateContent>
      </w:r>
      <w:r>
        <w:rPr>
          <w:rFonts w:ascii="Arial" w:hAnsi="Arial" w:cs="Arial"/>
          <w:noProof/>
          <w:color w:val="000000"/>
          <w:sz w:val="22"/>
          <w:szCs w:val="22"/>
          <w:bdr w:val="none" w:color="auto" w:sz="0" w:space="0" w:frame="1"/>
        </w:rPr>
        <w:drawing>
          <wp:inline distT="0" distB="0" distL="0" distR="0" wp14:anchorId="610AC547" wp14:editId="753F1AB1">
            <wp:extent cx="5943600" cy="2927350"/>
            <wp:effectExtent l="0" t="0" r="0" b="6350"/>
            <wp:docPr id="1755834924" name="Picture 17558349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641932" name="Picture 6" descr="Tex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rsidR="004428E1" w:rsidP="004428E1" w:rsidRDefault="004428E1" w14:paraId="5E6C7BE3" w14:textId="77777777">
      <w:pPr>
        <w:spacing w:after="0" w:line="240" w:lineRule="auto"/>
        <w:rPr>
          <w:rFonts w:ascii="Times New Roman" w:hAnsi="Times New Roman" w:eastAsia="Times New Roman" w:cs="Times New Roman"/>
          <w:szCs w:val="24"/>
        </w:rPr>
      </w:pPr>
    </w:p>
    <w:p w:rsidR="004428E1" w:rsidP="004428E1" w:rsidRDefault="004428E1" w14:paraId="02D99F4A" w14:textId="77777777">
      <w:pPr>
        <w:pStyle w:val="Heading2"/>
        <w:rPr>
          <w:highlight w:val="yellow"/>
        </w:rPr>
      </w:pPr>
    </w:p>
    <w:p w:rsidR="00583D0A" w:rsidP="00583D0A" w:rsidRDefault="00583D0A" w14:paraId="2353E658" w14:textId="55E025CB"/>
    <w:p w:rsidR="00A27477" w:rsidP="2CDBAE8C" w:rsidRDefault="00A27477" w14:paraId="0645D306" w14:textId="55E025CB">
      <w:pPr>
        <w:rPr>
          <w:rFonts w:asciiTheme="majorHAnsi" w:hAnsiTheme="majorHAnsi" w:eastAsiaTheme="majorEastAsia" w:cstheme="majorBidi"/>
          <w:color w:val="2957BD" w:themeColor="accent6" w:themeShade="BF"/>
          <w:sz w:val="28"/>
          <w:szCs w:val="28"/>
        </w:rPr>
      </w:pPr>
      <w:bookmarkStart w:name="_Toc132145092" w:id="46"/>
      <w:r>
        <w:br w:type="page"/>
      </w:r>
    </w:p>
    <w:p w:rsidRPr="0036586E" w:rsidR="004874D3" w:rsidP="006B6692" w:rsidRDefault="004874D3" w14:paraId="1DE4FA79" w14:textId="76F223EA">
      <w:pPr>
        <w:pStyle w:val="Heading1"/>
      </w:pPr>
      <w:r w:rsidRPr="0036586E">
        <w:t>Finding #</w:t>
      </w:r>
      <w:r w:rsidR="004428E1">
        <w:t xml:space="preserve"> </w:t>
      </w:r>
      <w:bookmarkEnd w:id="46"/>
      <w:r w:rsidR="003B6438">
        <w:t>9</w:t>
      </w:r>
    </w:p>
    <w:p w:rsidRPr="00C53330" w:rsidR="004874D3" w:rsidP="004874D3" w:rsidRDefault="004874D3" w14:paraId="7469BE82" w14:textId="77777777">
      <w:pPr>
        <w:rPr>
          <w:szCs w:val="24"/>
        </w:rPr>
      </w:pPr>
    </w:p>
    <w:p w:rsidRPr="00C53330" w:rsidR="004874D3" w:rsidP="004874D3" w:rsidRDefault="004874D3" w14:paraId="17BE772B" w14:textId="77777777">
      <w:pPr>
        <w:pStyle w:val="NoSpacing"/>
        <w:rPr>
          <w:b/>
          <w:sz w:val="24"/>
          <w:szCs w:val="24"/>
        </w:rPr>
      </w:pPr>
      <w:r w:rsidRPr="00C53330">
        <w:rPr>
          <w:sz w:val="24"/>
          <w:szCs w:val="24"/>
        </w:rPr>
        <w:t>Vulnerability Name: Information Leakage| Reference ID. WASC-13</w:t>
      </w:r>
    </w:p>
    <w:p w:rsidRPr="00C53330" w:rsidR="004874D3" w:rsidP="004874D3" w:rsidRDefault="004874D3" w14:paraId="00EE5C81" w14:textId="77777777">
      <w:pPr>
        <w:spacing w:after="0"/>
        <w:rPr>
          <w:b/>
          <w:szCs w:val="24"/>
        </w:rPr>
      </w:pPr>
      <w:r w:rsidRPr="00C53330">
        <w:rPr>
          <w:b/>
          <w:szCs w:val="24"/>
        </w:rPr>
        <w:t xml:space="preserve">Likelihood: 2 </w:t>
      </w:r>
    </w:p>
    <w:p w:rsidRPr="00C53330" w:rsidR="004874D3" w:rsidP="004874D3" w:rsidRDefault="004874D3" w14:paraId="535F76F6" w14:textId="77777777">
      <w:pPr>
        <w:spacing w:after="0"/>
        <w:rPr>
          <w:b/>
          <w:szCs w:val="24"/>
        </w:rPr>
      </w:pPr>
      <w:r w:rsidRPr="00C53330">
        <w:rPr>
          <w:b/>
          <w:szCs w:val="24"/>
        </w:rPr>
        <w:t xml:space="preserve">Impact / Severity: 2 </w:t>
      </w:r>
    </w:p>
    <w:p w:rsidRPr="00C53330" w:rsidR="004874D3" w:rsidP="004874D3" w:rsidRDefault="004874D3" w14:paraId="10639AC1" w14:textId="7E0A1BD2">
      <w:pPr>
        <w:spacing w:after="0"/>
        <w:rPr>
          <w:b/>
          <w:szCs w:val="24"/>
        </w:rPr>
      </w:pPr>
      <w:r w:rsidRPr="00C53330">
        <w:rPr>
          <w:b/>
          <w:szCs w:val="24"/>
        </w:rPr>
        <w:t>Risk Score: 4</w:t>
      </w:r>
      <w:r w:rsidR="00527EC3">
        <w:rPr>
          <w:b/>
          <w:szCs w:val="24"/>
        </w:rPr>
        <w:t>.0</w:t>
      </w:r>
      <w:r w:rsidRPr="00C53330">
        <w:rPr>
          <w:b/>
          <w:szCs w:val="24"/>
        </w:rPr>
        <w:t xml:space="preserve"> (Medium)</w:t>
      </w:r>
    </w:p>
    <w:p w:rsidRPr="00C53330" w:rsidR="004874D3" w:rsidP="004874D3" w:rsidRDefault="004874D3" w14:paraId="5834A5D2" w14:textId="77777777">
      <w:pPr>
        <w:rPr>
          <w:b/>
          <w:szCs w:val="24"/>
        </w:rPr>
      </w:pPr>
    </w:p>
    <w:p w:rsidRPr="00C53330" w:rsidR="004874D3" w:rsidP="004874D3" w:rsidRDefault="004874D3" w14:paraId="76CA3C9B" w14:textId="77777777">
      <w:pPr>
        <w:rPr>
          <w:szCs w:val="24"/>
        </w:rPr>
      </w:pPr>
      <w:r w:rsidRPr="00C53330">
        <w:rPr>
          <w:szCs w:val="24"/>
        </w:rPr>
        <w:t>As previously mentioned in the Directory Indexing Vulnerability, using OWASP Zap tool we were able to detect the server status directory by investigating the results of dirbuster but also running the attack with OWASP ZAP using an Automated Scan on the URL:</w:t>
      </w:r>
      <w:r w:rsidRPr="00C53330">
        <w:rPr>
          <w:szCs w:val="24"/>
        </w:rPr>
        <w:br/>
      </w:r>
      <w:r w:rsidRPr="00C53330">
        <w:rPr>
          <w:b/>
          <w:szCs w:val="24"/>
        </w:rPr>
        <w:t>http://192.168.1.2/MISSAITC2023/index.php?signIn=1</w:t>
      </w:r>
    </w:p>
    <w:p w:rsidR="004874D3" w:rsidP="004874D3" w:rsidRDefault="004874D3" w14:paraId="478405E9" w14:textId="77777777">
      <w:r>
        <w:rPr>
          <w:noProof/>
        </w:rPr>
        <w:drawing>
          <wp:inline distT="0" distB="0" distL="0" distR="0" wp14:anchorId="1117C69A" wp14:editId="582ACC33">
            <wp:extent cx="6027860" cy="2362200"/>
            <wp:effectExtent l="0" t="0" r="0" b="0"/>
            <wp:docPr id="1485770623" name="Picture 14857706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770623"/>
                    <pic:cNvPicPr/>
                  </pic:nvPicPr>
                  <pic:blipFill>
                    <a:blip r:embed="rId56">
                      <a:extLst>
                        <a:ext uri="{28A0092B-C50C-407E-A947-70E740481C1C}">
                          <a14:useLocalDpi xmlns:a14="http://schemas.microsoft.com/office/drawing/2010/main" val="0"/>
                        </a:ext>
                      </a:extLst>
                    </a:blip>
                    <a:stretch>
                      <a:fillRect/>
                    </a:stretch>
                  </pic:blipFill>
                  <pic:spPr>
                    <a:xfrm>
                      <a:off x="0" y="0"/>
                      <a:ext cx="6044410" cy="2368686"/>
                    </a:xfrm>
                    <a:prstGeom prst="rect">
                      <a:avLst/>
                    </a:prstGeom>
                  </pic:spPr>
                </pic:pic>
              </a:graphicData>
            </a:graphic>
          </wp:inline>
        </w:drawing>
      </w:r>
    </w:p>
    <w:p w:rsidRPr="00C53330" w:rsidR="004874D3" w:rsidP="004874D3" w:rsidRDefault="004874D3" w14:paraId="2EE3A25F" w14:textId="77777777">
      <w:pPr>
        <w:rPr>
          <w:szCs w:val="24"/>
        </w:rPr>
      </w:pPr>
      <w:r w:rsidRPr="00C53330">
        <w:rPr>
          <w:szCs w:val="24"/>
        </w:rPr>
        <w:t>This level of information could be discovered through a directory attack with several capable and accessible tools. This can provide reconnaissance information by leaking administrative, configuration and version information. While this may offer some utility for remote troubleshooting, a more secure way to gauge this information is through a secure remote connection to the server and a process list using a command like top.</w:t>
      </w:r>
    </w:p>
    <w:p w:rsidR="004874D3" w:rsidP="004874D3" w:rsidRDefault="004874D3" w14:paraId="6DD8F179" w14:textId="77777777"/>
    <w:p w:rsidR="004874D3" w:rsidP="004874D3" w:rsidRDefault="004874D3" w14:paraId="36B49C6E" w14:textId="77777777">
      <w:r>
        <w:rPr>
          <w:noProof/>
        </w:rPr>
        <w:drawing>
          <wp:inline distT="0" distB="0" distL="0" distR="0" wp14:anchorId="7CE89A96" wp14:editId="027F7970">
            <wp:extent cx="3857625" cy="3326378"/>
            <wp:effectExtent l="0" t="0" r="0" b="7620"/>
            <wp:docPr id="1615608657" name="Picture 16156086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76749" cy="3342868"/>
                    </a:xfrm>
                    <a:prstGeom prst="rect">
                      <a:avLst/>
                    </a:prstGeom>
                  </pic:spPr>
                </pic:pic>
              </a:graphicData>
            </a:graphic>
          </wp:inline>
        </w:drawing>
      </w:r>
    </w:p>
    <w:p w:rsidR="004874D3" w:rsidP="004874D3" w:rsidRDefault="004874D3" w14:paraId="49E1E9F9" w14:textId="77777777">
      <w:r>
        <w:rPr>
          <w:noProof/>
        </w:rPr>
        <w:drawing>
          <wp:inline distT="0" distB="0" distL="0" distR="0" wp14:anchorId="6F62646C" wp14:editId="2CB37FEB">
            <wp:extent cx="4178300" cy="3090423"/>
            <wp:effectExtent l="0" t="0" r="0" b="0"/>
            <wp:docPr id="2145028676" name="Picture 21450286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02867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78300" cy="3090423"/>
                    </a:xfrm>
                    <a:prstGeom prst="rect">
                      <a:avLst/>
                    </a:prstGeom>
                  </pic:spPr>
                </pic:pic>
              </a:graphicData>
            </a:graphic>
          </wp:inline>
        </w:drawing>
      </w:r>
    </w:p>
    <w:p w:rsidRPr="0036586E" w:rsidR="007901BF" w:rsidP="0036586E" w:rsidRDefault="004874D3" w14:paraId="2F889191" w14:textId="014965E7">
      <w:pPr>
        <w:rPr>
          <w:szCs w:val="24"/>
        </w:rPr>
      </w:pPr>
      <w:r w:rsidRPr="00C53330">
        <w:rPr>
          <w:szCs w:val="24"/>
        </w:rPr>
        <w:t>Remediation: Depending on the root cause of the information leakage, if related to Vulnerability No. WASC-14 then a misconfiguration of the web server is likely responsible, calling for a review of the security controls and if necessary, a migration to a server that can provide the adequate level of security.</w:t>
      </w:r>
    </w:p>
    <w:p w:rsidRPr="0036586E" w:rsidR="00031563" w:rsidP="006B6692" w:rsidRDefault="00034FBC" w14:paraId="351E9DF3" w14:textId="7FCC8E36">
      <w:pPr>
        <w:pStyle w:val="Heading1"/>
      </w:pPr>
      <w:bookmarkStart w:name="_Toc132145093" w:id="47"/>
      <w:r w:rsidRPr="0036586E">
        <w:t>Finding #</w:t>
      </w:r>
      <w:r w:rsidR="004428E1">
        <w:t xml:space="preserve"> </w:t>
      </w:r>
      <w:bookmarkEnd w:id="47"/>
      <w:r w:rsidR="003B6438">
        <w:t>10</w:t>
      </w:r>
    </w:p>
    <w:p w:rsidRPr="00C53330" w:rsidR="00031563" w:rsidP="00031563" w:rsidRDefault="00031563" w14:paraId="729E410D" w14:textId="77777777">
      <w:pPr>
        <w:spacing w:after="0"/>
        <w:rPr>
          <w:szCs w:val="24"/>
        </w:rPr>
      </w:pPr>
    </w:p>
    <w:p w:rsidRPr="00C53330" w:rsidR="00031563" w:rsidP="00031563" w:rsidRDefault="00031563" w14:paraId="3C327E64" w14:textId="77777777">
      <w:pPr>
        <w:spacing w:after="0"/>
        <w:rPr>
          <w:szCs w:val="24"/>
        </w:rPr>
      </w:pPr>
      <w:r w:rsidRPr="00C53330">
        <w:rPr>
          <w:b/>
          <w:szCs w:val="24"/>
        </w:rPr>
        <w:t>Vulnerability Name: OpenSSH Vulnerability</w:t>
      </w:r>
    </w:p>
    <w:p w:rsidRPr="00C53330" w:rsidR="00031563" w:rsidP="00031563" w:rsidRDefault="00031563" w14:paraId="7827A71B" w14:textId="77777777">
      <w:pPr>
        <w:spacing w:after="0"/>
        <w:rPr>
          <w:b/>
          <w:szCs w:val="24"/>
        </w:rPr>
      </w:pPr>
      <w:r w:rsidRPr="00C53330">
        <w:rPr>
          <w:b/>
          <w:szCs w:val="24"/>
        </w:rPr>
        <w:t>Likelihood: 2</w:t>
      </w:r>
    </w:p>
    <w:p w:rsidRPr="00C53330" w:rsidR="00031563" w:rsidP="00031563" w:rsidRDefault="00031563" w14:paraId="24429C6A" w14:textId="77777777">
      <w:pPr>
        <w:spacing w:after="0"/>
        <w:rPr>
          <w:b/>
          <w:szCs w:val="24"/>
        </w:rPr>
      </w:pPr>
      <w:r w:rsidRPr="00C53330">
        <w:rPr>
          <w:b/>
          <w:szCs w:val="24"/>
        </w:rPr>
        <w:t>Impact / Severity: 2</w:t>
      </w:r>
    </w:p>
    <w:p w:rsidRPr="00C53330" w:rsidR="00031563" w:rsidP="00031563" w:rsidRDefault="00031563" w14:paraId="2A774DAD" w14:textId="77777777">
      <w:pPr>
        <w:spacing w:after="0"/>
        <w:rPr>
          <w:b/>
          <w:szCs w:val="24"/>
        </w:rPr>
      </w:pPr>
      <w:r w:rsidRPr="00C53330">
        <w:rPr>
          <w:b/>
          <w:szCs w:val="24"/>
        </w:rPr>
        <w:t>Risk Score: 4.0 (Medium)</w:t>
      </w:r>
    </w:p>
    <w:p w:rsidRPr="00C53330" w:rsidR="00031563" w:rsidP="00031563" w:rsidRDefault="00031563" w14:paraId="3DEB9E0B" w14:textId="77777777">
      <w:pPr>
        <w:pStyle w:val="NoSpacing"/>
        <w:rPr>
          <w:b/>
          <w:sz w:val="24"/>
          <w:szCs w:val="24"/>
        </w:rPr>
      </w:pPr>
    </w:p>
    <w:p w:rsidRPr="00C53330" w:rsidR="00031563" w:rsidP="00031563" w:rsidRDefault="00031563" w14:paraId="131AEEAE" w14:textId="77777777">
      <w:pPr>
        <w:pStyle w:val="NoSpacing"/>
        <w:rPr>
          <w:b/>
          <w:sz w:val="24"/>
          <w:szCs w:val="24"/>
        </w:rPr>
      </w:pPr>
    </w:p>
    <w:p w:rsidRPr="00C53330" w:rsidR="00031563" w:rsidP="00031563" w:rsidRDefault="00031563" w14:paraId="0B434528" w14:textId="77777777">
      <w:pPr>
        <w:spacing w:after="0"/>
        <w:rPr>
          <w:szCs w:val="24"/>
        </w:rPr>
      </w:pPr>
      <w:r w:rsidRPr="00C53330">
        <w:rPr>
          <w:szCs w:val="24"/>
        </w:rPr>
        <w:t xml:space="preserve">CVE-2015-6564 details a use-after-free vulnerability on a function that can be found in the monitor.c file of sshd in OpenSSH versions prior to 7.0. This would allow users to gain privileges by leveraging control of the sshd uid to send an unexpectedly early </w:t>
      </w:r>
      <w:r w:rsidRPr="00C53330">
        <w:rPr>
          <w:rFonts w:ascii="Calibri" w:hAnsi="Calibri" w:eastAsia="Calibri" w:cs="Calibri"/>
          <w:szCs w:val="24"/>
        </w:rPr>
        <w:t>MONITOR_REQ_PAM_FREE_CTX request.</w:t>
      </w:r>
    </w:p>
    <w:p w:rsidRPr="00C53330" w:rsidR="00031563" w:rsidP="00031563" w:rsidRDefault="00031563" w14:paraId="2EC0CEFF" w14:textId="4657CFAB">
      <w:pPr>
        <w:spacing w:after="0"/>
        <w:rPr>
          <w:rFonts w:ascii="Calibri" w:hAnsi="Calibri" w:eastAsia="Calibri" w:cs="Calibri"/>
          <w:szCs w:val="24"/>
        </w:rPr>
      </w:pPr>
      <w:hyperlink r:id="rId59">
        <w:r w:rsidRPr="00C53330">
          <w:rPr>
            <w:rStyle w:val="Hyperlink"/>
            <w:rFonts w:ascii="Calibri" w:hAnsi="Calibri" w:eastAsia="Calibri" w:cs="Calibri"/>
            <w:szCs w:val="24"/>
          </w:rPr>
          <w:t>https://cve.mitre.org/cgi-bin/cvename.cgi?name=</w:t>
        </w:r>
        <w:r w:rsidR="00B24DAC">
          <w:rPr>
            <w:rStyle w:val="Hyperlink"/>
            <w:rFonts w:ascii="Calibri" w:hAnsi="Calibri" w:eastAsia="Calibri" w:cs="Calibri"/>
            <w:szCs w:val="24"/>
          </w:rPr>
          <w:t>publ</w:t>
        </w:r>
        <w:r w:rsidRPr="00C53330">
          <w:rPr>
            <w:rStyle w:val="Hyperlink"/>
            <w:rFonts w:ascii="Calibri" w:hAnsi="Calibri" w:eastAsia="Calibri" w:cs="Calibri"/>
            <w:szCs w:val="24"/>
          </w:rPr>
          <w:t>-2015-6564</w:t>
        </w:r>
      </w:hyperlink>
    </w:p>
    <w:p w:rsidRPr="00C53330" w:rsidR="00031563" w:rsidP="00031563" w:rsidRDefault="00031563" w14:paraId="35D1E0B5" w14:textId="77777777">
      <w:pPr>
        <w:spacing w:after="0"/>
        <w:rPr>
          <w:rFonts w:ascii="Calibri" w:hAnsi="Calibri" w:eastAsia="Calibri" w:cs="Calibri"/>
          <w:szCs w:val="24"/>
        </w:rPr>
      </w:pPr>
    </w:p>
    <w:p w:rsidRPr="00C53330" w:rsidR="00031563" w:rsidP="00031563" w:rsidRDefault="00031563" w14:paraId="4FA651F3" w14:textId="55E025CB">
      <w:r w:rsidRPr="2CDBAE8C">
        <w:rPr>
          <w:b/>
        </w:rPr>
        <w:t xml:space="preserve">Remediation: </w:t>
      </w:r>
      <w:r>
        <w:t>This vulnerability is found on older versions of OpenSSH. By updating to the latest version, you can eliminate this threat.</w:t>
      </w:r>
    </w:p>
    <w:p w:rsidR="00A27477" w:rsidP="2CDBAE8C" w:rsidRDefault="00A27477" w14:paraId="6962B391" w14:textId="55E025CB">
      <w:pPr>
        <w:rPr>
          <w:rFonts w:asciiTheme="majorHAnsi" w:hAnsiTheme="majorHAnsi" w:eastAsiaTheme="majorEastAsia" w:cstheme="majorBidi"/>
          <w:color w:val="2957BD" w:themeColor="accent6" w:themeShade="BF"/>
          <w:sz w:val="28"/>
          <w:szCs w:val="28"/>
        </w:rPr>
      </w:pPr>
      <w:bookmarkStart w:name="_Toc132145094" w:id="48"/>
      <w:r>
        <w:br w:type="page"/>
      </w:r>
    </w:p>
    <w:p w:rsidRPr="0036586E" w:rsidR="005A47F0" w:rsidP="006B6692" w:rsidRDefault="005A47F0" w14:paraId="00CF2259" w14:textId="614F676E">
      <w:pPr>
        <w:pStyle w:val="Heading1"/>
      </w:pPr>
      <w:r w:rsidRPr="0036586E">
        <w:t>Finding #</w:t>
      </w:r>
      <w:r w:rsidR="004428E1">
        <w:t xml:space="preserve"> </w:t>
      </w:r>
      <w:bookmarkEnd w:id="48"/>
      <w:r w:rsidR="004428E1">
        <w:t>1</w:t>
      </w:r>
      <w:r w:rsidR="003B6438">
        <w:t>1</w:t>
      </w:r>
    </w:p>
    <w:p w:rsidRPr="00C53330" w:rsidR="005A47F0" w:rsidP="005A47F0" w:rsidRDefault="005A47F0" w14:paraId="25655B0B" w14:textId="77777777">
      <w:pPr>
        <w:pStyle w:val="NoSpacing"/>
        <w:rPr>
          <w:b/>
          <w:sz w:val="24"/>
          <w:szCs w:val="24"/>
        </w:rPr>
      </w:pPr>
    </w:p>
    <w:p w:rsidRPr="00C53330" w:rsidR="005A47F0" w:rsidP="005A47F0" w:rsidRDefault="005A47F0" w14:paraId="3C627D01" w14:textId="77777777">
      <w:pPr>
        <w:pStyle w:val="NoSpacing"/>
        <w:rPr>
          <w:b/>
          <w:sz w:val="24"/>
          <w:szCs w:val="24"/>
        </w:rPr>
      </w:pPr>
      <w:bookmarkStart w:name="_Toc132058886" w:id="49"/>
      <w:r w:rsidRPr="00C53330">
        <w:rPr>
          <w:b/>
          <w:sz w:val="24"/>
          <w:szCs w:val="24"/>
        </w:rPr>
        <w:t>Vulnerability Name: Fingerprinting | Reference ID. WASC-45</w:t>
      </w:r>
      <w:bookmarkEnd w:id="49"/>
    </w:p>
    <w:p w:rsidRPr="00C53330" w:rsidR="005A47F0" w:rsidP="005A47F0" w:rsidRDefault="005A47F0" w14:paraId="296263B2" w14:textId="77777777">
      <w:pPr>
        <w:spacing w:after="0"/>
        <w:rPr>
          <w:b/>
          <w:szCs w:val="24"/>
        </w:rPr>
      </w:pPr>
      <w:r w:rsidRPr="00C53330">
        <w:rPr>
          <w:b/>
          <w:szCs w:val="24"/>
        </w:rPr>
        <w:t>Likelihood: 2</w:t>
      </w:r>
    </w:p>
    <w:p w:rsidRPr="00C53330" w:rsidR="005A47F0" w:rsidP="005A47F0" w:rsidRDefault="005A47F0" w14:paraId="3E977B08" w14:textId="77777777">
      <w:pPr>
        <w:spacing w:after="0"/>
        <w:rPr>
          <w:b/>
          <w:szCs w:val="24"/>
        </w:rPr>
      </w:pPr>
      <w:r w:rsidRPr="00C53330">
        <w:rPr>
          <w:b/>
          <w:szCs w:val="24"/>
        </w:rPr>
        <w:t>Impact / Severity: 2</w:t>
      </w:r>
    </w:p>
    <w:p w:rsidRPr="00C53330" w:rsidR="005A47F0" w:rsidP="005A47F0" w:rsidRDefault="005A47F0" w14:paraId="5457B3CD" w14:textId="77777777">
      <w:pPr>
        <w:spacing w:after="0"/>
        <w:rPr>
          <w:b/>
          <w:szCs w:val="24"/>
        </w:rPr>
      </w:pPr>
      <w:r w:rsidRPr="00C53330">
        <w:rPr>
          <w:b/>
          <w:szCs w:val="24"/>
        </w:rPr>
        <w:t>Risk Score: 4.0 (Medium)</w:t>
      </w:r>
    </w:p>
    <w:p w:rsidRPr="00C53330" w:rsidR="005A47F0" w:rsidP="005A47F0" w:rsidRDefault="005A47F0" w14:paraId="4399ADC4" w14:textId="77777777">
      <w:pPr>
        <w:rPr>
          <w:b/>
          <w:szCs w:val="24"/>
        </w:rPr>
      </w:pPr>
      <w:r w:rsidRPr="00C53330">
        <w:rPr>
          <w:szCs w:val="24"/>
        </w:rPr>
        <w:t>Running Nmap scan with flags –sV and –p- reveal 6 open ports.</w:t>
      </w:r>
    </w:p>
    <w:p w:rsidR="005A47F0" w:rsidP="005A47F0" w:rsidRDefault="005A47F0" w14:paraId="79AC206D" w14:textId="77777777">
      <w:r>
        <w:rPr>
          <w:noProof/>
        </w:rPr>
        <w:drawing>
          <wp:inline distT="0" distB="0" distL="0" distR="0" wp14:anchorId="00F5147E" wp14:editId="551FD14E">
            <wp:extent cx="4572000" cy="1133475"/>
            <wp:effectExtent l="0" t="0" r="0" b="0"/>
            <wp:docPr id="1233235619" name="Picture 1233235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35619" name="Picture 1233235619"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rsidRPr="00C53330" w:rsidR="005A47F0" w:rsidP="005A47F0" w:rsidRDefault="005A47F0" w14:paraId="5B64E8D6" w14:textId="77777777">
      <w:pPr>
        <w:rPr>
          <w:szCs w:val="24"/>
        </w:rPr>
      </w:pPr>
      <w:r w:rsidRPr="00C53330">
        <w:rPr>
          <w:szCs w:val="24"/>
        </w:rPr>
        <w:t>After researching MiniServ 1.780, a lightweight web server, we came across a potential vulnerability CVE-2022-35132.</w:t>
      </w:r>
    </w:p>
    <w:p w:rsidR="00CB4DE0" w:rsidP="7ABB214F" w:rsidRDefault="005A47F0" w14:paraId="3453163F" w14:textId="720A836F">
      <w:r w:rsidRPr="00C53330">
        <w:rPr>
          <w:szCs w:val="24"/>
        </w:rPr>
        <w:t>CVE-2022-35132 details a vulnerability that allows for OS command injection by remote users</w:t>
      </w:r>
    </w:p>
    <w:p w:rsidR="00410E02" w:rsidP="7ABB214F" w:rsidRDefault="00410E02" w14:paraId="4F5F55F8" w14:textId="4ED14C6F">
      <w:r w:rsidRPr="00CB4DE0">
        <w:t xml:space="preserve">Here since were logged in as root user, by using the “arp” command we can see the other machines </w:t>
      </w:r>
      <w:r>
        <w:t>and router. With this command we can see their machines’ IP addresses used. As a company you would want to keep your machine’s IP addresses private, so attackers cannot have the ability of running an Nmap scan for open port vulnerabilities against the IP’s.</w:t>
      </w:r>
    </w:p>
    <w:p w:rsidR="000E1432" w:rsidP="7ABB214F" w:rsidRDefault="00E41071" w14:paraId="3B97CC9D" w14:textId="2DA3AA45">
      <w:r w:rsidRPr="0047782F">
        <w:rPr>
          <w:rFonts w:ascii="Arial" w:hAnsi="Arial" w:cs="Arial"/>
          <w:noProof/>
          <w:color w:val="FF0000"/>
          <w:sz w:val="22"/>
          <w:szCs w:val="22"/>
        </w:rPr>
        <mc:AlternateContent>
          <mc:Choice Requires="wps">
            <w:drawing>
              <wp:anchor distT="0" distB="0" distL="114300" distR="114300" simplePos="0" relativeHeight="251658247" behindDoc="0" locked="0" layoutInCell="1" allowOverlap="1" wp14:anchorId="77597344" wp14:editId="30647F9B">
                <wp:simplePos x="0" y="0"/>
                <wp:positionH relativeFrom="page">
                  <wp:posOffset>-186267</wp:posOffset>
                </wp:positionH>
                <wp:positionV relativeFrom="paragraph">
                  <wp:posOffset>2932853</wp:posOffset>
                </wp:positionV>
                <wp:extent cx="8089900" cy="45719"/>
                <wp:effectExtent l="0" t="0" r="0" b="12065"/>
                <wp:wrapNone/>
                <wp:docPr id="414469677" name="Minus Sign 414469677"/>
                <wp:cNvGraphicFramePr/>
                <a:graphic xmlns:a="http://schemas.openxmlformats.org/drawingml/2006/main">
                  <a:graphicData uri="http://schemas.microsoft.com/office/word/2010/wordprocessingShape">
                    <wps:wsp>
                      <wps:cNvSpPr/>
                      <wps:spPr>
                        <a:xfrm>
                          <a:off x="0" y="0"/>
                          <a:ext cx="8089900" cy="45719"/>
                        </a:xfrm>
                        <a:prstGeom prst="mathMinus">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w14:anchorId="03D5A27B">
              <v:shape id="Minus Sign 414469677" style="position:absolute;margin-left:-14.65pt;margin-top:230.95pt;width:637pt;height:3.6pt;z-index:251658247;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coordsize="8089900,45719" o:spid="_x0000_s1026" fillcolor="#92278f [3204]" strokecolor="red" strokeweight="1pt" path="m1072316,17483r5945268,l7017584,28236r-5945268,l1072316,17483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" w14:anchorId="5D4A3815">
                <v:stroke joinstyle="miter"/>
                <v:path arrowok="t" o:connecttype="custom" o:connectlocs="1072316,17483;7017584,17483;7017584,28236;1072316,28236;1072316,17483" o:connectangles="0,0,0,0,0"/>
                <w10:wrap anchorx="page"/>
              </v:shape>
            </w:pict>
          </mc:Fallback>
        </mc:AlternateContent>
      </w:r>
      <w:r w:rsidRPr="0047782F">
        <w:rPr>
          <w:rFonts w:ascii="Arial" w:hAnsi="Arial" w:cs="Arial"/>
          <w:noProof/>
          <w:color w:val="FF0000"/>
          <w:sz w:val="22"/>
          <w:szCs w:val="22"/>
        </w:rPr>
        <mc:AlternateContent>
          <mc:Choice Requires="wps">
            <w:drawing>
              <wp:anchor distT="0" distB="0" distL="114300" distR="114300" simplePos="0" relativeHeight="251658245" behindDoc="0" locked="0" layoutInCell="1" allowOverlap="1" wp14:anchorId="4CB5F795" wp14:editId="092297BA">
                <wp:simplePos x="0" y="0"/>
                <wp:positionH relativeFrom="margin">
                  <wp:align>center</wp:align>
                </wp:positionH>
                <wp:positionV relativeFrom="paragraph">
                  <wp:posOffset>2051897</wp:posOffset>
                </wp:positionV>
                <wp:extent cx="8111066" cy="55034"/>
                <wp:effectExtent l="0" t="0" r="0" b="2540"/>
                <wp:wrapNone/>
                <wp:docPr id="725683022" name="Minus Sign 725683022"/>
                <wp:cNvGraphicFramePr/>
                <a:graphic xmlns:a="http://schemas.openxmlformats.org/drawingml/2006/main">
                  <a:graphicData uri="http://schemas.microsoft.com/office/word/2010/wordprocessingShape">
                    <wps:wsp>
                      <wps:cNvSpPr/>
                      <wps:spPr>
                        <a:xfrm>
                          <a:off x="0" y="0"/>
                          <a:ext cx="8111066" cy="55034"/>
                        </a:xfrm>
                        <a:prstGeom prst="mathMinus">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3D9F84D">
              <v:shape id="Minus Sign 725683022" style="position:absolute;margin-left:0;margin-top:161.55pt;width:638.65pt;height:4.35pt;z-index:2516582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8111066,55034" o:spid="_x0000_s1026" fillcolor="#92278f [3204]" strokecolor="red" strokeweight="1pt" path="m1075122,21045r5960822,l7035944,33989r-5960822,l1075122,21045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" w14:anchorId="29F3A801">
                <v:stroke joinstyle="miter"/>
                <v:path arrowok="t" o:connecttype="custom" o:connectlocs="1075122,21045;7035944,21045;7035944,33989;1075122,33989;1075122,21045" o:connectangles="0,0,0,0,0"/>
                <w10:wrap anchorx="margin"/>
              </v:shape>
            </w:pict>
          </mc:Fallback>
        </mc:AlternateContent>
      </w:r>
      <w:r w:rsidRPr="0047782F">
        <w:rPr>
          <w:rFonts w:ascii="Arial" w:hAnsi="Arial" w:cs="Arial"/>
          <w:noProof/>
          <w:color w:val="FF0000"/>
          <w:sz w:val="22"/>
          <w:szCs w:val="22"/>
        </w:rPr>
        <mc:AlternateContent>
          <mc:Choice Requires="wps">
            <w:drawing>
              <wp:anchor distT="0" distB="0" distL="114300" distR="114300" simplePos="0" relativeHeight="251658248" behindDoc="0" locked="0" layoutInCell="1" allowOverlap="1" wp14:anchorId="23BA0765" wp14:editId="26B5FFC5">
                <wp:simplePos x="0" y="0"/>
                <wp:positionH relativeFrom="margin">
                  <wp:align>right</wp:align>
                </wp:positionH>
                <wp:positionV relativeFrom="paragraph">
                  <wp:posOffset>870796</wp:posOffset>
                </wp:positionV>
                <wp:extent cx="50800" cy="3347720"/>
                <wp:effectExtent l="0" t="0" r="6350" b="0"/>
                <wp:wrapNone/>
                <wp:docPr id="2037411926" name="Minus Sign 2037411926"/>
                <wp:cNvGraphicFramePr/>
                <a:graphic xmlns:a="http://schemas.openxmlformats.org/drawingml/2006/main">
                  <a:graphicData uri="http://schemas.microsoft.com/office/word/2010/wordprocessingShape">
                    <wps:wsp>
                      <wps:cNvSpPr/>
                      <wps:spPr>
                        <a:xfrm flipH="1">
                          <a:off x="0" y="0"/>
                          <a:ext cx="50800" cy="3347720"/>
                        </a:xfrm>
                        <a:prstGeom prst="mathMinus">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C723B1">
              <v:shape id="Minus Sign 2037411926" style="position:absolute;margin-left:-47.2pt;margin-top:68.55pt;width:4pt;height:263.6pt;flip:x;z-index:251658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0800,3347720" o:spid="_x0000_s1026" fillcolor="red" stroked="f" strokeweight="1pt" path="m6734,1280168r37332,l44066,2067552r-37332,l6734,1280168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" w14:anchorId="1036627C">
                <v:stroke joinstyle="miter"/>
                <v:path arrowok="t" o:connecttype="custom" o:connectlocs="6734,1280168;44066,1280168;44066,2067552;6734,2067552;6734,1280168" o:connectangles="0,0,0,0,0"/>
                <w10:wrap anchorx="margin"/>
              </v:shape>
            </w:pict>
          </mc:Fallback>
        </mc:AlternateContent>
      </w:r>
      <w:r w:rsidRPr="0047782F" w:rsidR="0047782F">
        <w:rPr>
          <w:rFonts w:ascii="Arial" w:hAnsi="Arial" w:cs="Arial"/>
          <w:noProof/>
          <w:color w:val="FF0000"/>
          <w:sz w:val="22"/>
          <w:szCs w:val="22"/>
        </w:rPr>
        <mc:AlternateContent>
          <mc:Choice Requires="wps">
            <w:drawing>
              <wp:anchor distT="0" distB="0" distL="114300" distR="114300" simplePos="0" relativeHeight="251658246" behindDoc="0" locked="0" layoutInCell="1" allowOverlap="1" wp14:anchorId="3019BD38" wp14:editId="1AD1BD78">
                <wp:simplePos x="0" y="0"/>
                <wp:positionH relativeFrom="leftMargin">
                  <wp:posOffset>867198</wp:posOffset>
                </wp:positionH>
                <wp:positionV relativeFrom="paragraph">
                  <wp:posOffset>841164</wp:posOffset>
                </wp:positionV>
                <wp:extent cx="45719" cy="3347720"/>
                <wp:effectExtent l="0" t="0" r="0" b="0"/>
                <wp:wrapNone/>
                <wp:docPr id="340325371" name="Minus Sign 340325371"/>
                <wp:cNvGraphicFramePr/>
                <a:graphic xmlns:a="http://schemas.openxmlformats.org/drawingml/2006/main">
                  <a:graphicData uri="http://schemas.microsoft.com/office/word/2010/wordprocessingShape">
                    <wps:wsp>
                      <wps:cNvSpPr/>
                      <wps:spPr>
                        <a:xfrm flipH="1">
                          <a:off x="0" y="0"/>
                          <a:ext cx="45719" cy="3347720"/>
                        </a:xfrm>
                        <a:prstGeom prst="mathMinus">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4B8E5F3">
              <v:shape id="Minus Sign 340325371" style="position:absolute;margin-left:68.3pt;margin-top:66.25pt;width:3.6pt;height:263.6pt;flip:x;z-index:25165824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coordsize="45719,3347720" o:spid="_x0000_s1026" fillcolor="red" stroked="f" strokeweight="1pt" path="m6060,1280168r33599,l39659,2067552r-33599,l6060,1280168x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" w14:anchorId="2C999CAB">
                <v:stroke joinstyle="miter"/>
                <v:path arrowok="t" o:connecttype="custom" o:connectlocs="6060,1280168;39659,1280168;39659,2067552;6060,2067552;6060,1280168" o:connectangles="0,0,0,0,0"/>
                <w10:wrap anchorx="margin"/>
              </v:shape>
            </w:pict>
          </mc:Fallback>
        </mc:AlternateContent>
      </w:r>
      <w:r w:rsidR="000E1432">
        <w:rPr>
          <w:rFonts w:ascii="Arial" w:hAnsi="Arial" w:cs="Arial"/>
          <w:noProof/>
          <w:color w:val="000000"/>
          <w:sz w:val="22"/>
          <w:szCs w:val="22"/>
          <w:bdr w:val="none" w:color="auto" w:sz="0" w:space="0" w:frame="1"/>
        </w:rPr>
        <w:drawing>
          <wp:inline distT="0" distB="0" distL="0" distR="0" wp14:anchorId="762052F3" wp14:editId="052838F3">
            <wp:extent cx="5943600" cy="3022600"/>
            <wp:effectExtent l="0" t="0" r="0" b="6350"/>
            <wp:docPr id="1888477247" name="Picture 18884772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77247" name="Picture 2" descr="A picture containing 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p>
    <w:p w:rsidRPr="0036586E" w:rsidR="0029211D" w:rsidP="006B6692" w:rsidRDefault="0029211D" w14:paraId="041D1C25" w14:textId="338E73B3">
      <w:pPr>
        <w:pStyle w:val="Heading1"/>
      </w:pPr>
      <w:bookmarkStart w:name="_Toc132145095" w:id="50"/>
      <w:r w:rsidRPr="0036586E">
        <w:t>Finding #</w:t>
      </w:r>
      <w:r w:rsidR="004428E1">
        <w:t xml:space="preserve"> </w:t>
      </w:r>
      <w:bookmarkEnd w:id="50"/>
      <w:r w:rsidR="004428E1">
        <w:t>1</w:t>
      </w:r>
      <w:r w:rsidR="003B6438">
        <w:t>2</w:t>
      </w:r>
    </w:p>
    <w:p w:rsidRPr="00D64E37" w:rsidR="00D64E37" w:rsidP="00D64E37" w:rsidRDefault="00D64E37" w14:paraId="65060765" w14:textId="77777777"/>
    <w:p w:rsidRPr="00C53330" w:rsidR="0029211D" w:rsidP="0029211D" w:rsidRDefault="0029211D" w14:paraId="6BCD6C30" w14:textId="77777777">
      <w:pPr>
        <w:pStyle w:val="NoSpacing"/>
        <w:rPr>
          <w:b/>
          <w:sz w:val="24"/>
          <w:szCs w:val="24"/>
        </w:rPr>
      </w:pPr>
      <w:bookmarkStart w:name="_Toc132058894" w:id="51"/>
      <w:r w:rsidRPr="00C53330">
        <w:rPr>
          <w:b/>
          <w:sz w:val="24"/>
          <w:szCs w:val="24"/>
        </w:rPr>
        <w:t>Vulnerability Name: Directory Indexing | Reference ID. WASC-16</w:t>
      </w:r>
      <w:bookmarkEnd w:id="51"/>
    </w:p>
    <w:p w:rsidRPr="00C53330" w:rsidR="0029211D" w:rsidP="0029211D" w:rsidRDefault="0029211D" w14:paraId="42BC68D8" w14:textId="77777777">
      <w:pPr>
        <w:spacing w:after="0"/>
        <w:rPr>
          <w:b/>
          <w:szCs w:val="24"/>
        </w:rPr>
      </w:pPr>
      <w:r w:rsidRPr="00C53330">
        <w:rPr>
          <w:b/>
          <w:szCs w:val="24"/>
        </w:rPr>
        <w:t xml:space="preserve">Likelihood: 2 </w:t>
      </w:r>
    </w:p>
    <w:p w:rsidRPr="00C53330" w:rsidR="0029211D" w:rsidP="0029211D" w:rsidRDefault="0029211D" w14:paraId="510F069A" w14:textId="5415B287">
      <w:pPr>
        <w:spacing w:after="0"/>
        <w:rPr>
          <w:b/>
          <w:szCs w:val="24"/>
        </w:rPr>
      </w:pPr>
      <w:r w:rsidRPr="00C53330">
        <w:rPr>
          <w:b/>
          <w:szCs w:val="24"/>
        </w:rPr>
        <w:t>Impact / Severity: 1</w:t>
      </w:r>
    </w:p>
    <w:p w:rsidRPr="00C53330" w:rsidR="0029211D" w:rsidP="0029211D" w:rsidRDefault="0029211D" w14:paraId="487D1D82" w14:textId="35A11511">
      <w:pPr>
        <w:spacing w:after="0"/>
        <w:rPr>
          <w:b/>
          <w:szCs w:val="24"/>
        </w:rPr>
      </w:pPr>
      <w:r w:rsidRPr="00C53330">
        <w:rPr>
          <w:b/>
          <w:szCs w:val="24"/>
        </w:rPr>
        <w:t>Risk Score: 2 (Low)</w:t>
      </w:r>
    </w:p>
    <w:p w:rsidRPr="00C53330" w:rsidR="0029211D" w:rsidP="0029211D" w:rsidRDefault="0029211D" w14:paraId="02E1DCB9" w14:textId="77777777">
      <w:pPr>
        <w:spacing w:after="0"/>
        <w:rPr>
          <w:b/>
          <w:szCs w:val="24"/>
        </w:rPr>
      </w:pPr>
    </w:p>
    <w:p w:rsidRPr="00C53330" w:rsidR="0029211D" w:rsidP="0029211D" w:rsidRDefault="0029211D" w14:paraId="2DDD462D" w14:textId="0BA05E63">
      <w:pPr>
        <w:rPr>
          <w:szCs w:val="24"/>
        </w:rPr>
      </w:pPr>
      <w:r w:rsidRPr="00C53330">
        <w:rPr>
          <w:szCs w:val="24"/>
        </w:rPr>
        <w:t>By running Nmap we were able to obtain access to multiple subdomains that potentially expose sensitive information and cross-site scripting vulnerabilities using the following command:</w:t>
      </w:r>
      <w:r w:rsidR="007A27BE">
        <w:rPr>
          <w:szCs w:val="24"/>
        </w:rPr>
        <w:br/>
      </w:r>
      <w:r w:rsidR="007A27BE">
        <w:rPr>
          <w:szCs w:val="24"/>
        </w:rPr>
        <w:t xml:space="preserve">This resulted in 7 directories </w:t>
      </w:r>
      <w:r w:rsidR="00550B5A">
        <w:rPr>
          <w:szCs w:val="24"/>
        </w:rPr>
        <w:t xml:space="preserve">in which </w:t>
      </w:r>
      <w:r w:rsidR="00544133">
        <w:rPr>
          <w:szCs w:val="24"/>
        </w:rPr>
        <w:t>logs, README,</w:t>
      </w:r>
      <w:r w:rsidR="00550B5A">
        <w:rPr>
          <w:szCs w:val="24"/>
        </w:rPr>
        <w:t xml:space="preserve"> </w:t>
      </w:r>
      <w:r w:rsidR="00900E1C">
        <w:rPr>
          <w:szCs w:val="24"/>
        </w:rPr>
        <w:t xml:space="preserve">and server-status </w:t>
      </w:r>
      <w:r w:rsidR="00445669">
        <w:rPr>
          <w:szCs w:val="24"/>
        </w:rPr>
        <w:t xml:space="preserve">contained information that may help </w:t>
      </w:r>
      <w:r w:rsidR="00452432">
        <w:rPr>
          <w:szCs w:val="24"/>
        </w:rPr>
        <w:t xml:space="preserve">an attacker </w:t>
      </w:r>
      <w:r w:rsidR="00252FAF">
        <w:rPr>
          <w:szCs w:val="24"/>
        </w:rPr>
        <w:t>find further information</w:t>
      </w:r>
      <w:r w:rsidR="00060D67">
        <w:rPr>
          <w:szCs w:val="24"/>
        </w:rPr>
        <w:t xml:space="preserve">. </w:t>
      </w:r>
    </w:p>
    <w:p w:rsidRPr="00C53330" w:rsidR="0029211D" w:rsidP="0029211D" w:rsidRDefault="0029211D" w14:paraId="1CDA0332" w14:textId="77777777">
      <w:pPr>
        <w:pStyle w:val="ListParagraph"/>
        <w:rPr>
          <w:b/>
          <w:szCs w:val="24"/>
        </w:rPr>
      </w:pPr>
      <w:r w:rsidRPr="00C53330">
        <w:rPr>
          <w:b/>
          <w:szCs w:val="24"/>
        </w:rPr>
        <w:t>nmap 192.168.1.2 -p 80 -sV --script=discovery</w:t>
      </w:r>
    </w:p>
    <w:p w:rsidRPr="00C53330" w:rsidR="0029211D" w:rsidP="0029211D" w:rsidRDefault="0029211D" w14:paraId="72B94D48" w14:textId="77777777">
      <w:pPr>
        <w:rPr>
          <w:szCs w:val="24"/>
        </w:rPr>
      </w:pPr>
      <w:r w:rsidRPr="00C53330">
        <w:rPr>
          <w:szCs w:val="24"/>
        </w:rPr>
        <w:t>This resulted in the exposure of 7 subdirectories.</w:t>
      </w:r>
    </w:p>
    <w:p w:rsidRPr="00C53330" w:rsidR="0029211D" w:rsidP="0029211D" w:rsidRDefault="0029211D" w14:paraId="49D6C53B" w14:textId="77777777">
      <w:pPr>
        <w:pStyle w:val="ListParagraph"/>
        <w:numPr>
          <w:ilvl w:val="0"/>
          <w:numId w:val="13"/>
        </w:numPr>
        <w:rPr>
          <w:szCs w:val="24"/>
        </w:rPr>
      </w:pPr>
      <w:r w:rsidRPr="00C53330">
        <w:rPr>
          <w:szCs w:val="24"/>
        </w:rPr>
        <w:t>/logs</w:t>
      </w:r>
    </w:p>
    <w:p w:rsidRPr="00C53330" w:rsidR="0029211D" w:rsidP="0029211D" w:rsidRDefault="0029211D" w14:paraId="4F594EDC" w14:textId="77777777">
      <w:pPr>
        <w:pStyle w:val="ListParagraph"/>
        <w:numPr>
          <w:ilvl w:val="0"/>
          <w:numId w:val="13"/>
        </w:numPr>
        <w:rPr>
          <w:szCs w:val="24"/>
        </w:rPr>
      </w:pPr>
      <w:r w:rsidRPr="00C53330">
        <w:rPr>
          <w:szCs w:val="24"/>
        </w:rPr>
        <w:t>/README</w:t>
      </w:r>
    </w:p>
    <w:p w:rsidRPr="00C53330" w:rsidR="0029211D" w:rsidP="0029211D" w:rsidRDefault="0029211D" w14:paraId="30333360" w14:textId="77777777">
      <w:pPr>
        <w:pStyle w:val="ListParagraph"/>
        <w:numPr>
          <w:ilvl w:val="0"/>
          <w:numId w:val="13"/>
        </w:numPr>
        <w:rPr>
          <w:szCs w:val="24"/>
        </w:rPr>
      </w:pPr>
      <w:r w:rsidRPr="00C53330">
        <w:rPr>
          <w:szCs w:val="24"/>
        </w:rPr>
        <w:t>/css</w:t>
      </w:r>
    </w:p>
    <w:p w:rsidRPr="00C53330" w:rsidR="0029211D" w:rsidP="0029211D" w:rsidRDefault="0029211D" w14:paraId="3746C178" w14:textId="77777777">
      <w:pPr>
        <w:pStyle w:val="ListParagraph"/>
        <w:numPr>
          <w:ilvl w:val="0"/>
          <w:numId w:val="13"/>
        </w:numPr>
        <w:rPr>
          <w:szCs w:val="24"/>
        </w:rPr>
      </w:pPr>
      <w:r w:rsidRPr="00C53330">
        <w:rPr>
          <w:szCs w:val="24"/>
        </w:rPr>
        <w:t>/html</w:t>
      </w:r>
    </w:p>
    <w:p w:rsidRPr="00C53330" w:rsidR="0029211D" w:rsidP="0029211D" w:rsidRDefault="0029211D" w14:paraId="3078D909" w14:textId="77777777">
      <w:pPr>
        <w:pStyle w:val="ListParagraph"/>
        <w:numPr>
          <w:ilvl w:val="0"/>
          <w:numId w:val="13"/>
        </w:numPr>
        <w:rPr>
          <w:szCs w:val="24"/>
        </w:rPr>
      </w:pPr>
      <w:r w:rsidRPr="00C53330">
        <w:rPr>
          <w:szCs w:val="24"/>
        </w:rPr>
        <w:t>/images</w:t>
      </w:r>
    </w:p>
    <w:p w:rsidRPr="00C53330" w:rsidR="0029211D" w:rsidP="0029211D" w:rsidRDefault="0029211D" w14:paraId="272AE9D7" w14:textId="77777777">
      <w:pPr>
        <w:pStyle w:val="ListParagraph"/>
        <w:numPr>
          <w:ilvl w:val="0"/>
          <w:numId w:val="13"/>
        </w:numPr>
        <w:rPr>
          <w:szCs w:val="24"/>
        </w:rPr>
      </w:pPr>
      <w:r w:rsidRPr="00C53330">
        <w:rPr>
          <w:szCs w:val="24"/>
        </w:rPr>
        <w:t>/js</w:t>
      </w:r>
    </w:p>
    <w:p w:rsidRPr="00C53330" w:rsidR="0029211D" w:rsidP="0029211D" w:rsidRDefault="0029211D" w14:paraId="3459A018" w14:textId="77777777">
      <w:pPr>
        <w:pStyle w:val="ListParagraph"/>
        <w:numPr>
          <w:ilvl w:val="0"/>
          <w:numId w:val="13"/>
        </w:numPr>
        <w:rPr>
          <w:szCs w:val="24"/>
        </w:rPr>
      </w:pPr>
      <w:r w:rsidRPr="00C53330">
        <w:rPr>
          <w:szCs w:val="24"/>
        </w:rPr>
        <w:t>/server-status</w:t>
      </w:r>
    </w:p>
    <w:p w:rsidR="0029211D" w:rsidP="0029211D" w:rsidRDefault="0029211D" w14:paraId="6D5F7B07" w14:textId="77777777">
      <w:pPr>
        <w:keepNext/>
      </w:pPr>
      <w:r>
        <w:rPr>
          <w:noProof/>
        </w:rPr>
        <w:drawing>
          <wp:inline distT="0" distB="0" distL="0" distR="0" wp14:anchorId="5EBFB6E1" wp14:editId="7BD7CC46">
            <wp:extent cx="5426790" cy="2479724"/>
            <wp:effectExtent l="0" t="0" r="2540" b="0"/>
            <wp:docPr id="1594763871" name="Picture 15947638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763871"/>
                    <pic:cNvPicPr/>
                  </pic:nvPicPr>
                  <pic:blipFill rotWithShape="1">
                    <a:blip r:embed="rId62" cstate="print">
                      <a:extLst>
                        <a:ext uri="{28A0092B-C50C-407E-A947-70E740481C1C}">
                          <a14:useLocalDpi xmlns:a14="http://schemas.microsoft.com/office/drawing/2010/main" val="0"/>
                        </a:ext>
                      </a:extLst>
                    </a:blip>
                    <a:srcRect t="14132" b="4332"/>
                    <a:stretch/>
                  </pic:blipFill>
                  <pic:spPr bwMode="auto">
                    <a:xfrm>
                      <a:off x="0" y="0"/>
                      <a:ext cx="5453571" cy="2491961"/>
                    </a:xfrm>
                    <a:prstGeom prst="rect">
                      <a:avLst/>
                    </a:prstGeom>
                    <a:ln>
                      <a:noFill/>
                    </a:ln>
                    <a:extLst>
                      <a:ext uri="{53640926-AAD7-44D8-BBD7-CCE9431645EC}">
                        <a14:shadowObscured xmlns:a14="http://schemas.microsoft.com/office/drawing/2010/main"/>
                      </a:ext>
                    </a:extLst>
                  </pic:spPr>
                </pic:pic>
              </a:graphicData>
            </a:graphic>
          </wp:inline>
        </w:drawing>
      </w:r>
    </w:p>
    <w:p w:rsidR="0029211D" w:rsidP="0029211D" w:rsidRDefault="0029211D" w14:paraId="02FFB23C" w14:textId="7E2C2CC7">
      <w:pPr>
        <w:pStyle w:val="Caption"/>
        <w:ind w:left="1440" w:firstLine="720"/>
      </w:pPr>
      <w:r>
        <w:t xml:space="preserve">Figure </w:t>
      </w:r>
      <w:r>
        <w:fldChar w:fldCharType="begin"/>
      </w:r>
      <w:r>
        <w:instrText xml:space="preserve"> SEQ Figure \* ARABIC </w:instrText>
      </w:r>
      <w:r>
        <w:fldChar w:fldCharType="separate"/>
      </w:r>
      <w:r>
        <w:fldChar w:fldCharType="end"/>
      </w:r>
      <w:r>
        <w:t>: List of subdirectories and open ports</w:t>
      </w:r>
    </w:p>
    <w:p w:rsidR="0029211D" w:rsidP="0086725D" w:rsidRDefault="0029211D" w14:paraId="17CD70BB" w14:textId="77777777">
      <w:pPr>
        <w:ind w:left="360"/>
        <w:rPr>
          <w:color w:val="000000" w:themeColor="text1"/>
        </w:rPr>
      </w:pPr>
      <w:r w:rsidRPr="00C53330">
        <w:rPr>
          <w:szCs w:val="24"/>
        </w:rPr>
        <w:t>The first of these, the log subdirectory, contained a file called Patient File-MikaHamatani-CONFIDENTIAL.xlsx which held sensitive data including health data and social security numbers of patients. This puts the organization at risk of incurring financial penalties in violation of the</w:t>
      </w:r>
      <w:r>
        <w:t xml:space="preserve"> </w:t>
      </w:r>
      <w:r w:rsidRPr="00C53330">
        <w:rPr>
          <w:szCs w:val="24"/>
        </w:rPr>
        <w:t>applicable sections of the Health Insurance Portability and Accountability Act (HIPAA): HIPAA</w:t>
      </w:r>
      <w:r w:rsidRPr="00C53330">
        <w:rPr>
          <w:color w:val="000000" w:themeColor="text1"/>
          <w:szCs w:val="24"/>
        </w:rPr>
        <w:t xml:space="preserve"> Privacy Rule - §§ 262, 264 &amp; HIPAA Security Rule - § 1173.</w:t>
      </w:r>
      <w:r w:rsidRPr="4B3285E7">
        <w:rPr>
          <w:color w:val="000000" w:themeColor="text1"/>
        </w:rPr>
        <w:t xml:space="preserve"> </w:t>
      </w:r>
    </w:p>
    <w:p w:rsidR="0029211D" w:rsidP="0029211D" w:rsidRDefault="0029211D" w14:paraId="3F6A6B95" w14:textId="77777777"/>
    <w:p w:rsidR="0029211D" w:rsidP="0029211D" w:rsidRDefault="0029211D" w14:paraId="70AE0F10" w14:textId="77777777">
      <w:pPr>
        <w:keepNext/>
      </w:pPr>
      <w:r>
        <w:rPr>
          <w:rFonts w:ascii="Arial" w:hAnsi="Arial" w:cs="Arial"/>
          <w:noProof/>
          <w:color w:val="000000"/>
          <w:sz w:val="22"/>
          <w:szCs w:val="22"/>
          <w:bdr w:val="none" w:color="auto" w:sz="0" w:space="0" w:frame="1"/>
        </w:rPr>
        <w:drawing>
          <wp:inline distT="0" distB="0" distL="0" distR="0" wp14:anchorId="20C480E8" wp14:editId="2D921847">
            <wp:extent cx="5913755" cy="226695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b="29062"/>
                    <a:stretch/>
                  </pic:blipFill>
                  <pic:spPr bwMode="auto">
                    <a:xfrm>
                      <a:off x="0" y="0"/>
                      <a:ext cx="5935392" cy="2275244"/>
                    </a:xfrm>
                    <a:prstGeom prst="rect">
                      <a:avLst/>
                    </a:prstGeom>
                    <a:noFill/>
                    <a:ln>
                      <a:noFill/>
                    </a:ln>
                    <a:extLst>
                      <a:ext uri="{53640926-AAD7-44D8-BBD7-CCE9431645EC}">
                        <a14:shadowObscured xmlns:a14="http://schemas.microsoft.com/office/drawing/2010/main"/>
                      </a:ext>
                    </a:extLst>
                  </pic:spPr>
                </pic:pic>
              </a:graphicData>
            </a:graphic>
          </wp:inline>
        </w:drawing>
      </w:r>
    </w:p>
    <w:p w:rsidRPr="00C2505E" w:rsidR="0029211D" w:rsidP="0029211D" w:rsidRDefault="0029211D" w14:paraId="6084D425" w14:textId="7FBEC247">
      <w:pPr>
        <w:pStyle w:val="Caption"/>
        <w:ind w:left="1440" w:firstLine="720"/>
        <w:rPr>
          <w:szCs w:val="24"/>
        </w:rPr>
      </w:pPr>
      <w:r w:rsidRPr="00C2505E">
        <w:rPr>
          <w:szCs w:val="24"/>
        </w:rPr>
        <w:t xml:space="preserve">Figure </w:t>
      </w:r>
      <w:r w:rsidRPr="00C2505E">
        <w:rPr>
          <w:szCs w:val="24"/>
        </w:rPr>
        <w:fldChar w:fldCharType="begin"/>
      </w:r>
      <w:r w:rsidRPr="00C2505E">
        <w:rPr>
          <w:szCs w:val="24"/>
        </w:rPr>
        <w:instrText xml:space="preserve"> SEQ Figure \* ARABIC </w:instrText>
      </w:r>
      <w:r w:rsidRPr="00C2505E">
        <w:rPr>
          <w:szCs w:val="24"/>
        </w:rPr>
        <w:fldChar w:fldCharType="separate"/>
      </w:r>
      <w:r w:rsidRPr="00C2505E">
        <w:rPr>
          <w:szCs w:val="24"/>
        </w:rPr>
        <w:fldChar w:fldCharType="end"/>
      </w:r>
      <w:r w:rsidRPr="00C2505E">
        <w:rPr>
          <w:szCs w:val="24"/>
        </w:rPr>
        <w:t>: Subdirectory containing patient information</w:t>
      </w:r>
    </w:p>
    <w:p w:rsidRPr="00E51EEF" w:rsidR="0029211D" w:rsidP="0029211D" w:rsidRDefault="0029211D" w14:paraId="307BC1DD" w14:textId="24776A52"/>
    <w:p w:rsidR="00CA6E2D" w:rsidP="0086725D" w:rsidRDefault="00CA6E2D" w14:paraId="7567E365" w14:textId="24776A52">
      <w:pPr>
        <w:ind w:left="360"/>
        <w:rPr>
          <w:color w:val="000000" w:themeColor="text1"/>
        </w:rPr>
      </w:pPr>
    </w:p>
    <w:p w:rsidRPr="00490F92" w:rsidR="0029211D" w:rsidP="0086725D" w:rsidRDefault="0029211D" w14:paraId="16C90F48" w14:textId="4031F091">
      <w:pPr>
        <w:ind w:left="360"/>
        <w:rPr>
          <w:color w:val="000000" w:themeColor="text1"/>
          <w:szCs w:val="24"/>
          <w:highlight w:val="yellow"/>
        </w:rPr>
      </w:pPr>
      <w:r w:rsidRPr="00490F92">
        <w:rPr>
          <w:color w:val="000000" w:themeColor="text1"/>
          <w:szCs w:val="24"/>
        </w:rPr>
        <w:t>/README also contains a file with sensitive data about how to successfully install itself as root. Among other interesting bits of information, it mentions a version of MySQL that is required to successfully deploy the application on the server. This corroborates our findings from the nmap scan which indicated that a MySQL database was installed, giving us a lead for our vulnerability research and ultimately resulting in a successful SQL Injection attack.</w:t>
      </w:r>
    </w:p>
    <w:p w:rsidR="0029211D" w:rsidP="0029211D" w:rsidRDefault="000572C6" w14:paraId="3A5C0863" w14:textId="77777777">
      <w:pPr>
        <w:rPr>
          <w:color w:val="000000" w:themeColor="text1"/>
        </w:rPr>
      </w:pPr>
      <w:r>
        <w:rPr>
          <w:noProof/>
        </w:rPr>
        <w:drawing>
          <wp:anchor distT="0" distB="0" distL="114300" distR="114300" simplePos="0" relativeHeight="251658264" behindDoc="0" locked="0" layoutInCell="1" allowOverlap="1" wp14:anchorId="58BA2705" wp14:editId="74222056">
            <wp:simplePos x="0" y="0"/>
            <wp:positionH relativeFrom="column">
              <wp:posOffset>0</wp:posOffset>
            </wp:positionH>
            <wp:positionV relativeFrom="paragraph">
              <wp:posOffset>315253</wp:posOffset>
            </wp:positionV>
            <wp:extent cx="5943600" cy="4982844"/>
            <wp:effectExtent l="0" t="0" r="0" b="8890"/>
            <wp:wrapTopAndBottom/>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5943600" cy="4982844"/>
                    </a:xfrm>
                    <a:prstGeom prst="rect">
                      <a:avLst/>
                    </a:prstGeom>
                  </pic:spPr>
                </pic:pic>
              </a:graphicData>
            </a:graphic>
          </wp:anchor>
        </w:drawing>
      </w:r>
    </w:p>
    <w:p w:rsidR="0029211D" w:rsidP="0029211D" w:rsidRDefault="0029211D" w14:paraId="77BA7F86" w14:textId="77777777">
      <w:pPr>
        <w:rPr>
          <w:color w:val="000000" w:themeColor="text1"/>
        </w:rPr>
      </w:pPr>
      <w:r>
        <w:rPr>
          <w:color w:val="000000" w:themeColor="text1"/>
        </w:rPr>
        <w:br w:type="page"/>
      </w:r>
    </w:p>
    <w:p w:rsidRPr="00C2505E" w:rsidR="0029211D" w:rsidP="006B6692" w:rsidRDefault="0029211D" w14:paraId="48BB3569" w14:textId="77777777">
      <w:pPr>
        <w:pStyle w:val="ListParagraph"/>
        <w:rPr>
          <w:color w:val="000000" w:themeColor="text1"/>
          <w:szCs w:val="24"/>
        </w:rPr>
      </w:pPr>
      <w:r w:rsidRPr="00C2505E">
        <w:rPr>
          <w:color w:val="000000" w:themeColor="text1"/>
          <w:szCs w:val="24"/>
        </w:rPr>
        <w:t xml:space="preserve">/css - contains the css file which can provide a scrupulous attacker with intel on what components are referenced on that page and a bit about the backend functionality of the site. This can be problematic when, for example, using descriptive variables that might tip off the presence of password reset functionality. In our example, at the bottom of the code in the ui.tabs.css file, there are a pair of comments about bug fixes which can inspire future attack vectors. </w:t>
      </w:r>
    </w:p>
    <w:p w:rsidR="0029211D" w:rsidP="0029211D" w:rsidRDefault="0029211D" w14:paraId="50FCCF31" w14:textId="77777777">
      <w:r w:rsidRPr="00835F51">
        <w:drawing>
          <wp:inline distT="0" distB="0" distL="0" distR="0" wp14:anchorId="27DC9A64" wp14:editId="551BC060">
            <wp:extent cx="4403375" cy="234886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65"/>
                    <a:srcRect t="3758" b="-312"/>
                    <a:stretch/>
                  </pic:blipFill>
                  <pic:spPr bwMode="auto">
                    <a:xfrm>
                      <a:off x="0" y="0"/>
                      <a:ext cx="4420660" cy="2358085"/>
                    </a:xfrm>
                    <a:prstGeom prst="rect">
                      <a:avLst/>
                    </a:prstGeom>
                    <a:ln>
                      <a:noFill/>
                    </a:ln>
                    <a:extLst>
                      <a:ext uri="{53640926-AAD7-44D8-BBD7-CCE9431645EC}">
                        <a14:shadowObscured xmlns:a14="http://schemas.microsoft.com/office/drawing/2010/main"/>
                      </a:ext>
                    </a:extLst>
                  </pic:spPr>
                </pic:pic>
              </a:graphicData>
            </a:graphic>
          </wp:inline>
        </w:drawing>
      </w:r>
      <w:r>
        <w:br/>
      </w:r>
      <w:r w:rsidRPr="00787891">
        <w:drawing>
          <wp:inline distT="0" distB="0" distL="0" distR="0" wp14:anchorId="24AFF8BF" wp14:editId="0DE67103">
            <wp:extent cx="2592729" cy="634119"/>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66"/>
                    <a:stretch>
                      <a:fillRect/>
                    </a:stretch>
                  </pic:blipFill>
                  <pic:spPr>
                    <a:xfrm>
                      <a:off x="0" y="0"/>
                      <a:ext cx="2626698" cy="642427"/>
                    </a:xfrm>
                    <a:prstGeom prst="rect">
                      <a:avLst/>
                    </a:prstGeom>
                  </pic:spPr>
                </pic:pic>
              </a:graphicData>
            </a:graphic>
          </wp:inline>
        </w:drawing>
      </w:r>
    </w:p>
    <w:p w:rsidRPr="00A910E0" w:rsidR="0029211D" w:rsidP="0029211D" w:rsidRDefault="0029211D" w14:paraId="0DA560AC" w14:textId="77777777">
      <w:r w:rsidRPr="00012359">
        <w:drawing>
          <wp:inline distT="0" distB="0" distL="0" distR="0" wp14:anchorId="5C8A275A" wp14:editId="3B14886E">
            <wp:extent cx="2060693" cy="3395554"/>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7"/>
                    <a:stretch>
                      <a:fillRect/>
                    </a:stretch>
                  </pic:blipFill>
                  <pic:spPr>
                    <a:xfrm>
                      <a:off x="0" y="0"/>
                      <a:ext cx="2075795" cy="3420439"/>
                    </a:xfrm>
                    <a:prstGeom prst="rect">
                      <a:avLst/>
                    </a:prstGeom>
                  </pic:spPr>
                </pic:pic>
              </a:graphicData>
            </a:graphic>
          </wp:inline>
        </w:drawing>
      </w:r>
    </w:p>
    <w:p w:rsidRPr="00C2505E" w:rsidR="0029211D" w:rsidP="0029211D" w:rsidRDefault="0029211D" w14:paraId="1C7A601B" w14:textId="77777777">
      <w:pPr>
        <w:rPr>
          <w:color w:val="000000" w:themeColor="text1"/>
          <w:szCs w:val="24"/>
        </w:rPr>
      </w:pPr>
      <w:hyperlink w:history="1" r:id="rId68">
        <w:r w:rsidRPr="00C2505E">
          <w:rPr>
            <w:rStyle w:val="Hyperlink"/>
            <w:szCs w:val="24"/>
          </w:rPr>
          <w:t>https://cheatsheetseries.owasp.org/cheatsheets/Securing_Cascading_Style_Sheets_Cheat_Sheet.html</w:t>
        </w:r>
      </w:hyperlink>
    </w:p>
    <w:p w:rsidRPr="00C2505E" w:rsidR="0029211D" w:rsidP="0029211D" w:rsidRDefault="0029211D" w14:paraId="1DC5B970" w14:textId="77777777">
      <w:pPr>
        <w:rPr>
          <w:szCs w:val="24"/>
        </w:rPr>
      </w:pPr>
      <w:r w:rsidRPr="00C2505E">
        <w:rPr>
          <w:szCs w:val="24"/>
        </w:rPr>
        <w:t>Risk: Low</w:t>
      </w:r>
    </w:p>
    <w:p w:rsidRPr="00C2505E" w:rsidR="0029211D" w:rsidP="006B6692" w:rsidRDefault="0029211D" w14:paraId="4567B80E" w14:textId="77777777">
      <w:pPr>
        <w:pStyle w:val="ListParagraph"/>
        <w:rPr>
          <w:color w:val="000000" w:themeColor="text1"/>
          <w:szCs w:val="24"/>
        </w:rPr>
      </w:pPr>
      <w:r w:rsidRPr="00C2505E">
        <w:rPr>
          <w:color w:val="000000" w:themeColor="text1"/>
          <w:szCs w:val="24"/>
        </w:rPr>
        <w:t>/html - an empty directory. Contrary to its namesake, it doesn’t contain any data on the html of the website.</w:t>
      </w:r>
    </w:p>
    <w:p w:rsidR="0029211D" w:rsidP="0029211D" w:rsidRDefault="0029211D" w14:paraId="370CDE08" w14:textId="77777777">
      <w:pPr>
        <w:rPr>
          <w:color w:val="000000" w:themeColor="text1"/>
        </w:rPr>
      </w:pPr>
      <w:r w:rsidRPr="00E004B9">
        <w:rPr>
          <w:color w:val="000000" w:themeColor="text1"/>
        </w:rPr>
        <w:drawing>
          <wp:inline distT="0" distB="0" distL="0" distR="0" wp14:anchorId="1DC2AA8C" wp14:editId="50157461">
            <wp:extent cx="4063291" cy="1700852"/>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69"/>
                    <a:stretch>
                      <a:fillRect/>
                    </a:stretch>
                  </pic:blipFill>
                  <pic:spPr>
                    <a:xfrm>
                      <a:off x="0" y="0"/>
                      <a:ext cx="4079415" cy="1707601"/>
                    </a:xfrm>
                    <a:prstGeom prst="rect">
                      <a:avLst/>
                    </a:prstGeom>
                  </pic:spPr>
                </pic:pic>
              </a:graphicData>
            </a:graphic>
          </wp:inline>
        </w:drawing>
      </w:r>
    </w:p>
    <w:p w:rsidRPr="00C2505E" w:rsidR="0029211D" w:rsidP="0029211D" w:rsidRDefault="0029211D" w14:paraId="03AEB6CC" w14:textId="77777777">
      <w:pPr>
        <w:rPr>
          <w:color w:val="000000" w:themeColor="text1"/>
          <w:szCs w:val="24"/>
        </w:rPr>
      </w:pPr>
      <w:r w:rsidRPr="00C2505E">
        <w:rPr>
          <w:color w:val="000000" w:themeColor="text1"/>
          <w:szCs w:val="24"/>
        </w:rPr>
        <w:t>Risk: Low</w:t>
      </w:r>
    </w:p>
    <w:p w:rsidRPr="00C2505E" w:rsidR="0029211D" w:rsidP="006B6692" w:rsidRDefault="0029211D" w14:paraId="60A75413" w14:textId="77777777">
      <w:pPr>
        <w:pStyle w:val="ListParagraph"/>
        <w:rPr>
          <w:color w:val="000000" w:themeColor="text1"/>
          <w:szCs w:val="24"/>
        </w:rPr>
      </w:pPr>
      <w:r w:rsidRPr="00C2505E">
        <w:rPr>
          <w:color w:val="000000" w:themeColor="text1"/>
          <w:szCs w:val="24"/>
        </w:rPr>
        <w:t>/images - contains image files that give away a bit of information such as the adminer.png which demonstrates a database logo and webmin.png which might be indicative of an admin page.</w:t>
      </w:r>
    </w:p>
    <w:p w:rsidR="0029211D" w:rsidP="0029211D" w:rsidRDefault="0029211D" w14:paraId="0E513DF0" w14:textId="77777777">
      <w:pPr>
        <w:rPr>
          <w:color w:val="000000" w:themeColor="text1"/>
        </w:rPr>
      </w:pPr>
      <w:r w:rsidRPr="00EB1708">
        <w:rPr>
          <w:color w:val="000000" w:themeColor="text1"/>
        </w:rPr>
        <w:drawing>
          <wp:inline distT="0" distB="0" distL="0" distR="0" wp14:anchorId="621E9DEE" wp14:editId="4B9D947E">
            <wp:extent cx="3745207" cy="2385969"/>
            <wp:effectExtent l="0" t="0" r="8255"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70"/>
                    <a:stretch>
                      <a:fillRect/>
                    </a:stretch>
                  </pic:blipFill>
                  <pic:spPr>
                    <a:xfrm>
                      <a:off x="0" y="0"/>
                      <a:ext cx="3765310" cy="2398776"/>
                    </a:xfrm>
                    <a:prstGeom prst="rect">
                      <a:avLst/>
                    </a:prstGeom>
                  </pic:spPr>
                </pic:pic>
              </a:graphicData>
            </a:graphic>
          </wp:inline>
        </w:drawing>
      </w:r>
    </w:p>
    <w:p w:rsidR="0029211D" w:rsidP="0029211D" w:rsidRDefault="0029211D" w14:paraId="5DC1DC47" w14:textId="77777777">
      <w:pPr>
        <w:rPr>
          <w:color w:val="000000" w:themeColor="text1"/>
        </w:rPr>
      </w:pPr>
      <w:r>
        <w:rPr>
          <w:color w:val="000000" w:themeColor="text1"/>
        </w:rPr>
        <w:br w:type="page"/>
      </w:r>
    </w:p>
    <w:p w:rsidRPr="00C2505E" w:rsidR="0029211D" w:rsidP="0029211D" w:rsidRDefault="0029211D" w14:paraId="712C838E" w14:textId="77777777">
      <w:pPr>
        <w:rPr>
          <w:color w:val="000000" w:themeColor="text1"/>
          <w:szCs w:val="24"/>
        </w:rPr>
      </w:pPr>
      <w:r w:rsidRPr="00C2505E">
        <w:rPr>
          <w:color w:val="000000" w:themeColor="text1"/>
          <w:szCs w:val="24"/>
        </w:rPr>
        <w:t>Risk: Low</w:t>
      </w:r>
    </w:p>
    <w:p w:rsidRPr="00C2505E" w:rsidR="0029211D" w:rsidP="006B6692" w:rsidRDefault="0029211D" w14:paraId="53BFD0C7" w14:textId="77777777">
      <w:pPr>
        <w:pStyle w:val="ListParagraph"/>
        <w:rPr>
          <w:color w:val="000000" w:themeColor="text1"/>
          <w:szCs w:val="24"/>
        </w:rPr>
      </w:pPr>
      <w:r w:rsidRPr="00C2505E">
        <w:rPr>
          <w:color w:val="000000" w:themeColor="text1"/>
          <w:szCs w:val="24"/>
        </w:rPr>
        <w:t>/js - contains among other things a .js file that contained comments regarding functions that seemed to be able to perform stack manipulation, making it vulnerable to a buffer overflow of the site. This could have a negative impact on server availability if followed up by a secondary attack that makes use of this feature in the code.</w:t>
      </w:r>
    </w:p>
    <w:p w:rsidR="0029211D" w:rsidP="0029211D" w:rsidRDefault="0029211D" w14:paraId="00B9353E" w14:textId="77777777">
      <w:pPr>
        <w:rPr>
          <w:color w:val="000000" w:themeColor="text1"/>
        </w:rPr>
      </w:pPr>
      <w:r>
        <w:rPr>
          <w:noProof/>
        </w:rPr>
        <w:drawing>
          <wp:inline distT="0" distB="0" distL="0" distR="0" wp14:anchorId="7756883A" wp14:editId="4DB50CD6">
            <wp:extent cx="2944130" cy="1318054"/>
            <wp:effectExtent l="0" t="0" r="0" b="0"/>
            <wp:docPr id="638899795" name="Picture 6388997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99795" name="Picture 638899795" descr="Graphical user interface, text&#10;&#10;Description automatically generated"/>
                    <pic:cNvPicPr/>
                  </pic:nvPicPr>
                  <pic:blipFill rotWithShape="1">
                    <a:blip r:embed="rId71">
                      <a:extLst>
                        <a:ext uri="{28A0092B-C50C-407E-A947-70E740481C1C}">
                          <a14:useLocalDpi xmlns:a14="http://schemas.microsoft.com/office/drawing/2010/main" val="0"/>
                        </a:ext>
                      </a:extLst>
                    </a:blip>
                    <a:srcRect t="14074" r="60156" b="54331"/>
                    <a:stretch/>
                  </pic:blipFill>
                  <pic:spPr bwMode="auto">
                    <a:xfrm>
                      <a:off x="0" y="0"/>
                      <a:ext cx="3030155" cy="1356567"/>
                    </a:xfrm>
                    <a:prstGeom prst="rect">
                      <a:avLst/>
                    </a:prstGeom>
                    <a:ln>
                      <a:noFill/>
                    </a:ln>
                    <a:extLst>
                      <a:ext uri="{53640926-AAD7-44D8-BBD7-CCE9431645EC}">
                        <a14:shadowObscured xmlns:a14="http://schemas.microsoft.com/office/drawing/2010/main"/>
                      </a:ext>
                    </a:extLst>
                  </pic:spPr>
                </pic:pic>
              </a:graphicData>
            </a:graphic>
          </wp:inline>
        </w:drawing>
      </w:r>
    </w:p>
    <w:p w:rsidRPr="00C2505E" w:rsidR="0029211D" w:rsidP="0029211D" w:rsidRDefault="0029211D" w14:paraId="5C3C41EC" w14:textId="77777777">
      <w:pPr>
        <w:rPr>
          <w:color w:val="000000" w:themeColor="text1"/>
          <w:szCs w:val="24"/>
        </w:rPr>
      </w:pPr>
      <w:r w:rsidRPr="00C2505E">
        <w:rPr>
          <w:color w:val="000000" w:themeColor="text1"/>
          <w:szCs w:val="24"/>
        </w:rPr>
        <w:t>Risk: Medium</w:t>
      </w:r>
    </w:p>
    <w:p w:rsidRPr="00C2505E" w:rsidR="0029211D" w:rsidP="006B6692" w:rsidRDefault="0029211D" w14:paraId="0EB9CFA2" w14:textId="77777777">
      <w:pPr>
        <w:pStyle w:val="ListParagraph"/>
        <w:rPr>
          <w:color w:val="000000" w:themeColor="text1"/>
          <w:szCs w:val="24"/>
        </w:rPr>
      </w:pPr>
      <w:r w:rsidRPr="00C2505E">
        <w:rPr>
          <w:color w:val="000000" w:themeColor="text1"/>
          <w:szCs w:val="24"/>
        </w:rPr>
        <w:t>/server-status - displays sensitive infrastructure information which could be used to deploy a follow up attack. The resource utilization and name of the programs being lend themselves well to some kind of brute force attack. This is further detailed later in the output of OWASP ZAP during another assessment.</w:t>
      </w:r>
    </w:p>
    <w:p w:rsidR="0029211D" w:rsidP="0029211D" w:rsidRDefault="0029211D" w14:paraId="095F3114" w14:textId="77777777">
      <w:r>
        <w:rPr>
          <w:noProof/>
        </w:rPr>
        <w:drawing>
          <wp:inline distT="0" distB="0" distL="0" distR="0" wp14:anchorId="35BA39A5" wp14:editId="444248DB">
            <wp:extent cx="4210493" cy="1903508"/>
            <wp:effectExtent l="0" t="0" r="0" b="1905"/>
            <wp:docPr id="300087195" name="Picture 300087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087195"/>
                    <pic:cNvPicPr/>
                  </pic:nvPicPr>
                  <pic:blipFill>
                    <a:blip r:embed="rId72" cstate="print">
                      <a:extLst>
                        <a:ext uri="{28A0092B-C50C-407E-A947-70E740481C1C}">
                          <a14:useLocalDpi xmlns:a14="http://schemas.microsoft.com/office/drawing/2010/main" val="0"/>
                        </a:ext>
                      </a:extLst>
                    </a:blip>
                    <a:srcRect t="19629"/>
                    <a:stretch>
                      <a:fillRect/>
                    </a:stretch>
                  </pic:blipFill>
                  <pic:spPr>
                    <a:xfrm>
                      <a:off x="0" y="0"/>
                      <a:ext cx="4225471" cy="1910279"/>
                    </a:xfrm>
                    <a:prstGeom prst="rect">
                      <a:avLst/>
                    </a:prstGeom>
                  </pic:spPr>
                </pic:pic>
              </a:graphicData>
            </a:graphic>
          </wp:inline>
        </w:drawing>
      </w:r>
    </w:p>
    <w:p w:rsidR="0029211D" w:rsidP="0029211D" w:rsidRDefault="0029211D" w14:paraId="23EA7AB9" w14:textId="77777777">
      <w:pPr>
        <w:rPr>
          <w:color w:val="000000" w:themeColor="text1"/>
        </w:rPr>
      </w:pPr>
      <w:r>
        <w:rPr>
          <w:noProof/>
        </w:rPr>
        <w:drawing>
          <wp:inline distT="0" distB="0" distL="0" distR="0" wp14:anchorId="3DF1D233" wp14:editId="0119C3CD">
            <wp:extent cx="4572000" cy="2066941"/>
            <wp:effectExtent l="0" t="0" r="0" b="0"/>
            <wp:docPr id="1415826160" name="Picture 14158261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5826160"/>
                    <pic:cNvPicPr/>
                  </pic:nvPicPr>
                  <pic:blipFill>
                    <a:blip r:embed="rId73" cstate="print">
                      <a:extLst>
                        <a:ext uri="{28A0092B-C50C-407E-A947-70E740481C1C}">
                          <a14:useLocalDpi xmlns:a14="http://schemas.microsoft.com/office/drawing/2010/main" val="0"/>
                        </a:ext>
                      </a:extLst>
                    </a:blip>
                    <a:srcRect t="19629"/>
                    <a:stretch>
                      <a:fillRect/>
                    </a:stretch>
                  </pic:blipFill>
                  <pic:spPr>
                    <a:xfrm>
                      <a:off x="0" y="0"/>
                      <a:ext cx="4572000" cy="2066941"/>
                    </a:xfrm>
                    <a:prstGeom prst="rect">
                      <a:avLst/>
                    </a:prstGeom>
                  </pic:spPr>
                </pic:pic>
              </a:graphicData>
            </a:graphic>
          </wp:inline>
        </w:drawing>
      </w:r>
    </w:p>
    <w:p w:rsidRPr="00C2505E" w:rsidR="0029211D" w:rsidP="0029211D" w:rsidRDefault="0029211D" w14:paraId="7572D65B" w14:textId="77777777">
      <w:pPr>
        <w:rPr>
          <w:color w:val="000000" w:themeColor="text1"/>
          <w:szCs w:val="24"/>
        </w:rPr>
      </w:pPr>
      <w:r w:rsidRPr="00C2505E">
        <w:rPr>
          <w:color w:val="000000" w:themeColor="text1"/>
          <w:szCs w:val="24"/>
        </w:rPr>
        <w:t>Risk: Medium</w:t>
      </w:r>
      <w:r w:rsidRPr="00C2505E">
        <w:rPr>
          <w:szCs w:val="24"/>
        </w:rPr>
        <w:t xml:space="preserve">                                                                                                                                                              </w:t>
      </w:r>
    </w:p>
    <w:p w:rsidRPr="00C2505E" w:rsidR="0029211D" w:rsidP="00AC734C" w:rsidRDefault="0029211D" w14:paraId="51966861" w14:textId="77777777">
      <w:r w:rsidRPr="00C2505E">
        <w:t>/resources - By running Dirbuster we were able to get a recursive view of these subdirectories, the nested directories, and the files contained therein, including a resources subdirectory that contained files and folders that seem to be related to the calendaring functionality.cc</w:t>
      </w:r>
    </w:p>
    <w:p w:rsidRPr="00C2505E" w:rsidR="002624CD" w:rsidP="00AC734C" w:rsidRDefault="002624CD" w14:paraId="13625C04" w14:textId="77777777"/>
    <w:p w:rsidR="0029211D" w:rsidP="0029211D" w:rsidRDefault="0029211D" w14:paraId="122F2CE1" w14:textId="77777777">
      <w:r>
        <w:rPr>
          <w:noProof/>
        </w:rPr>
        <w:drawing>
          <wp:anchor distT="0" distB="0" distL="114300" distR="114300" simplePos="0" relativeHeight="251658266" behindDoc="1" locked="0" layoutInCell="1" allowOverlap="1" wp14:anchorId="547937B5" wp14:editId="4F733088">
            <wp:simplePos x="0" y="0"/>
            <wp:positionH relativeFrom="column">
              <wp:posOffset>0</wp:posOffset>
            </wp:positionH>
            <wp:positionV relativeFrom="paragraph">
              <wp:posOffset>635</wp:posOffset>
            </wp:positionV>
            <wp:extent cx="4216400" cy="2280370"/>
            <wp:effectExtent l="0" t="0" r="0" b="5715"/>
            <wp:wrapTight wrapText="bothSides">
              <wp:wrapPolygon edited="0">
                <wp:start x="0" y="0"/>
                <wp:lineTo x="0" y="21474"/>
                <wp:lineTo x="21470" y="21474"/>
                <wp:lineTo x="21470" y="0"/>
                <wp:lineTo x="0" y="0"/>
              </wp:wrapPolygon>
            </wp:wrapTight>
            <wp:docPr id="1769505061" name="Picture 17695050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05061" name="Picture 1769505061" descr="A screenshot of a computer&#10;&#10;Description automatically generated"/>
                    <pic:cNvPicPr/>
                  </pic:nvPicPr>
                  <pic:blipFill rotWithShape="1">
                    <a:blip r:embed="rId74" cstate="print">
                      <a:extLst>
                        <a:ext uri="{28A0092B-C50C-407E-A947-70E740481C1C}">
                          <a14:useLocalDpi xmlns:a14="http://schemas.microsoft.com/office/drawing/2010/main" val="0"/>
                        </a:ext>
                      </a:extLst>
                    </a:blip>
                    <a:srcRect t="3852"/>
                    <a:stretch/>
                  </pic:blipFill>
                  <pic:spPr bwMode="auto">
                    <a:xfrm>
                      <a:off x="0" y="0"/>
                      <a:ext cx="4216400" cy="2280370"/>
                    </a:xfrm>
                    <a:prstGeom prst="rect">
                      <a:avLst/>
                    </a:prstGeom>
                    <a:ln>
                      <a:noFill/>
                    </a:ln>
                    <a:extLst>
                      <a:ext uri="{53640926-AAD7-44D8-BBD7-CCE9431645EC}">
                        <a14:shadowObscured xmlns:a14="http://schemas.microsoft.com/office/drawing/2010/main"/>
                      </a:ext>
                    </a:extLst>
                  </pic:spPr>
                </pic:pic>
              </a:graphicData>
            </a:graphic>
          </wp:anchor>
        </w:drawing>
      </w:r>
    </w:p>
    <w:p w:rsidR="0029211D" w:rsidP="0029211D" w:rsidRDefault="0029211D" w14:paraId="36D96CD6" w14:textId="77777777">
      <w:r>
        <w:rPr>
          <w:noProof/>
        </w:rPr>
        <w:drawing>
          <wp:inline distT="0" distB="0" distL="0" distR="0" wp14:anchorId="44828488" wp14:editId="5E233025">
            <wp:extent cx="6065520" cy="3313290"/>
            <wp:effectExtent l="0" t="0" r="0" b="1905"/>
            <wp:docPr id="873684816" name="Picture 8736848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84816" name="Picture 873684816" descr="A screenshot of a computer&#10;&#10;Description automatically generated with medium confidence"/>
                    <pic:cNvPicPr/>
                  </pic:nvPicPr>
                  <pic:blipFill rotWithShape="1">
                    <a:blip r:embed="rId75" cstate="print">
                      <a:extLst>
                        <a:ext uri="{28A0092B-C50C-407E-A947-70E740481C1C}">
                          <a14:useLocalDpi xmlns:a14="http://schemas.microsoft.com/office/drawing/2010/main" val="0"/>
                        </a:ext>
                      </a:extLst>
                    </a:blip>
                    <a:srcRect t="4655"/>
                    <a:stretch/>
                  </pic:blipFill>
                  <pic:spPr bwMode="auto">
                    <a:xfrm>
                      <a:off x="0" y="0"/>
                      <a:ext cx="6082149" cy="3322373"/>
                    </a:xfrm>
                    <a:prstGeom prst="rect">
                      <a:avLst/>
                    </a:prstGeom>
                    <a:ln>
                      <a:noFill/>
                    </a:ln>
                    <a:extLst>
                      <a:ext uri="{53640926-AAD7-44D8-BBD7-CCE9431645EC}">
                        <a14:shadowObscured xmlns:a14="http://schemas.microsoft.com/office/drawing/2010/main"/>
                      </a:ext>
                    </a:extLst>
                  </pic:spPr>
                </pic:pic>
              </a:graphicData>
            </a:graphic>
          </wp:inline>
        </w:drawing>
      </w:r>
    </w:p>
    <w:p w:rsidR="008C114A" w:rsidP="0029211D" w:rsidRDefault="008C114A" w14:paraId="1489DEFE" w14:textId="77777777">
      <w:pPr>
        <w:rPr>
          <w:noProof/>
        </w:rPr>
      </w:pPr>
    </w:p>
    <w:p w:rsidR="008C114A" w:rsidP="0029211D" w:rsidRDefault="008C114A" w14:paraId="127DA7BC" w14:textId="77777777">
      <w:pPr>
        <w:rPr>
          <w:noProof/>
        </w:rPr>
      </w:pPr>
    </w:p>
    <w:p w:rsidR="008C114A" w:rsidP="0029211D" w:rsidRDefault="008C114A" w14:paraId="6AEB6CCA" w14:textId="77777777">
      <w:pPr>
        <w:rPr>
          <w:noProof/>
        </w:rPr>
      </w:pPr>
    </w:p>
    <w:p w:rsidR="008C114A" w:rsidP="0029211D" w:rsidRDefault="008C114A" w14:paraId="3B5CACDC" w14:textId="77777777">
      <w:pPr>
        <w:rPr>
          <w:noProof/>
        </w:rPr>
      </w:pPr>
    </w:p>
    <w:p w:rsidR="008C114A" w:rsidP="0029211D" w:rsidRDefault="008C114A" w14:paraId="239997BF" w14:textId="77777777">
      <w:pPr>
        <w:rPr>
          <w:noProof/>
        </w:rPr>
      </w:pPr>
    </w:p>
    <w:p w:rsidR="0029211D" w:rsidP="0029211D" w:rsidRDefault="0029211D" w14:paraId="4E3110F4" w14:textId="77777777">
      <w:r>
        <w:rPr>
          <w:noProof/>
        </w:rPr>
        <w:drawing>
          <wp:inline distT="0" distB="0" distL="0" distR="0" wp14:anchorId="06FAD403" wp14:editId="5FA41F06">
            <wp:extent cx="6096000" cy="3251200"/>
            <wp:effectExtent l="0" t="0" r="0" b="6350"/>
            <wp:docPr id="565630951" name="Picture 5656309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30951" name="Picture 565630951" descr="A screenshot of a computer&#10;&#10;Description automatically generated with medium confidence"/>
                    <pic:cNvPicPr/>
                  </pic:nvPicPr>
                  <pic:blipFill rotWithShape="1">
                    <a:blip r:embed="rId76" cstate="print">
                      <a:extLst>
                        <a:ext uri="{28A0092B-C50C-407E-A947-70E740481C1C}">
                          <a14:useLocalDpi xmlns:a14="http://schemas.microsoft.com/office/drawing/2010/main" val="0"/>
                        </a:ext>
                      </a:extLst>
                    </a:blip>
                    <a:srcRect t="5882"/>
                    <a:stretch/>
                  </pic:blipFill>
                  <pic:spPr bwMode="auto">
                    <a:xfrm>
                      <a:off x="0" y="0"/>
                      <a:ext cx="6109339" cy="3258314"/>
                    </a:xfrm>
                    <a:prstGeom prst="rect">
                      <a:avLst/>
                    </a:prstGeom>
                    <a:ln>
                      <a:noFill/>
                    </a:ln>
                    <a:extLst>
                      <a:ext uri="{53640926-AAD7-44D8-BBD7-CCE9431645EC}">
                        <a14:shadowObscured xmlns:a14="http://schemas.microsoft.com/office/drawing/2010/main"/>
                      </a:ext>
                    </a:extLst>
                  </pic:spPr>
                </pic:pic>
              </a:graphicData>
            </a:graphic>
          </wp:inline>
        </w:drawing>
      </w:r>
    </w:p>
    <w:p w:rsidRPr="00C2505E" w:rsidR="0029211D" w:rsidP="0029211D" w:rsidRDefault="0029211D" w14:paraId="4B6437DB" w14:textId="77777777">
      <w:pPr>
        <w:rPr>
          <w:szCs w:val="24"/>
        </w:rPr>
      </w:pPr>
      <w:r w:rsidRPr="00C2505E">
        <w:rPr>
          <w:b/>
          <w:szCs w:val="24"/>
        </w:rPr>
        <w:t>Remediation:</w:t>
      </w:r>
      <w:r w:rsidRPr="00C2505E">
        <w:rPr>
          <w:szCs w:val="24"/>
        </w:rPr>
        <w:t xml:space="preserve"> Make sure that browsable directories do not leak confidential information or give access to sensitive resources. Additionally, use access restrictions or disable directory indexing. Begin by moving the data from the sensitive locations to designated infrastructure with added security controls like a CDN. Over time it would be beneficial to apply the NIST Privacy Framework to the infrastructure to mitigate the risk of breaches of sensitive data.</w:t>
      </w:r>
    </w:p>
    <w:p w:rsidRPr="00CB4DE0" w:rsidR="00CE6BD5" w:rsidP="7ABB214F" w:rsidRDefault="00CB4DE0" w14:paraId="73BD685C" w14:textId="79C7FE26">
      <w:r w:rsidRPr="00CB4DE0">
        <w:t xml:space="preserve">Here since were logged in as root user, by using the “arp” command we are able to see the other machines </w:t>
      </w:r>
      <w:r w:rsidR="00D573CD">
        <w:t>and router. With this command we are able to see their machines IP addresses used. As a company you would want to keep your machines IP addresses private, so attackers can not have the ability of running an Nmap scan for open port vulnerabilities against the IP’s.</w:t>
      </w:r>
    </w:p>
    <w:p w:rsidRPr="00410E02" w:rsidR="00410E02" w:rsidP="00410E02" w:rsidRDefault="00410E02" w14:paraId="2A600616" w14:textId="77777777">
      <w:pPr>
        <w:rPr>
          <w:highlight w:val="yellow"/>
        </w:rPr>
      </w:pPr>
    </w:p>
    <w:p w:rsidR="00504987" w:rsidP="00A65A96" w:rsidRDefault="00504987" w14:paraId="03BA08C2" w14:textId="77777777">
      <w:pPr>
        <w:spacing w:after="0" w:line="240" w:lineRule="auto"/>
        <w:rPr>
          <w:rFonts w:ascii="Times New Roman" w:hAnsi="Times New Roman" w:eastAsia="Times New Roman" w:cs="Times New Roman"/>
          <w:szCs w:val="24"/>
        </w:rPr>
      </w:pPr>
    </w:p>
    <w:p w:rsidR="00504987" w:rsidP="00A65A96" w:rsidRDefault="00504987" w14:paraId="686F0880" w14:textId="77777777">
      <w:pPr>
        <w:spacing w:after="0" w:line="240" w:lineRule="auto"/>
        <w:rPr>
          <w:rFonts w:ascii="Times New Roman" w:hAnsi="Times New Roman" w:eastAsia="Times New Roman" w:cs="Times New Roman"/>
          <w:szCs w:val="24"/>
        </w:rPr>
      </w:pPr>
    </w:p>
    <w:p w:rsidR="00504987" w:rsidP="00A65A96" w:rsidRDefault="00504987" w14:paraId="2C714CAF" w14:textId="77777777">
      <w:pPr>
        <w:spacing w:after="0" w:line="240" w:lineRule="auto"/>
        <w:rPr>
          <w:rFonts w:ascii="Times New Roman" w:hAnsi="Times New Roman" w:eastAsia="Times New Roman" w:cs="Times New Roman"/>
          <w:szCs w:val="24"/>
        </w:rPr>
      </w:pPr>
    </w:p>
    <w:p w:rsidR="00504987" w:rsidP="00A65A96" w:rsidRDefault="00504987" w14:paraId="032B8771" w14:textId="77777777">
      <w:pPr>
        <w:spacing w:after="0" w:line="240" w:lineRule="auto"/>
        <w:rPr>
          <w:rFonts w:ascii="Times New Roman" w:hAnsi="Times New Roman" w:eastAsia="Times New Roman" w:cs="Times New Roman"/>
          <w:szCs w:val="24"/>
        </w:rPr>
      </w:pPr>
    </w:p>
    <w:p w:rsidR="00504987" w:rsidP="00A65A96" w:rsidRDefault="00504987" w14:paraId="34F3D845" w14:textId="77777777">
      <w:pPr>
        <w:spacing w:after="0" w:line="240" w:lineRule="auto"/>
        <w:rPr>
          <w:rFonts w:ascii="Times New Roman" w:hAnsi="Times New Roman" w:eastAsia="Times New Roman" w:cs="Times New Roman"/>
          <w:szCs w:val="24"/>
        </w:rPr>
      </w:pPr>
    </w:p>
    <w:p w:rsidR="00504987" w:rsidP="00A65A96" w:rsidRDefault="00504987" w14:paraId="224D24A0" w14:textId="77777777">
      <w:pPr>
        <w:spacing w:after="0" w:line="240" w:lineRule="auto"/>
        <w:rPr>
          <w:rFonts w:ascii="Times New Roman" w:hAnsi="Times New Roman" w:eastAsia="Times New Roman" w:cs="Times New Roman"/>
          <w:szCs w:val="24"/>
        </w:rPr>
      </w:pPr>
    </w:p>
    <w:p w:rsidR="00504987" w:rsidP="00A65A96" w:rsidRDefault="00504987" w14:paraId="27E81B82" w14:textId="77777777">
      <w:pPr>
        <w:spacing w:after="0" w:line="240" w:lineRule="auto"/>
        <w:rPr>
          <w:rFonts w:ascii="Times New Roman" w:hAnsi="Times New Roman" w:eastAsia="Times New Roman" w:cs="Times New Roman"/>
          <w:szCs w:val="24"/>
        </w:rPr>
      </w:pPr>
    </w:p>
    <w:p w:rsidR="00504987" w:rsidP="00A65A96" w:rsidRDefault="00504987" w14:paraId="134E8EC3" w14:textId="77777777">
      <w:pPr>
        <w:spacing w:after="0" w:line="240" w:lineRule="auto"/>
        <w:rPr>
          <w:rFonts w:ascii="Times New Roman" w:hAnsi="Times New Roman" w:eastAsia="Times New Roman" w:cs="Times New Roman"/>
          <w:szCs w:val="24"/>
        </w:rPr>
      </w:pPr>
    </w:p>
    <w:p w:rsidR="00504987" w:rsidP="00A65A96" w:rsidRDefault="00504987" w14:paraId="4F3AA86E" w14:textId="77777777">
      <w:pPr>
        <w:spacing w:after="0" w:line="240" w:lineRule="auto"/>
        <w:rPr>
          <w:rFonts w:ascii="Times New Roman" w:hAnsi="Times New Roman" w:eastAsia="Times New Roman" w:cs="Times New Roman"/>
          <w:szCs w:val="24"/>
        </w:rPr>
      </w:pPr>
    </w:p>
    <w:p w:rsidR="00504987" w:rsidP="00A65A96" w:rsidRDefault="00504987" w14:paraId="29C6BBD0" w14:textId="77777777">
      <w:pPr>
        <w:spacing w:after="0" w:line="240" w:lineRule="auto"/>
        <w:rPr>
          <w:rFonts w:ascii="Times New Roman" w:hAnsi="Times New Roman" w:eastAsia="Times New Roman" w:cs="Times New Roman"/>
          <w:szCs w:val="24"/>
        </w:rPr>
      </w:pPr>
    </w:p>
    <w:p w:rsidRPr="008059BB" w:rsidR="008059BB" w:rsidP="008059BB" w:rsidRDefault="008059BB" w14:paraId="38C55B95" w14:textId="77777777">
      <w:pPr>
        <w:rPr>
          <w:highlight w:val="yellow"/>
        </w:rPr>
      </w:pPr>
      <w:bookmarkStart w:name="_Toc132145096" w:id="52"/>
    </w:p>
    <w:p w:rsidRPr="002A0FFB" w:rsidR="00387F65" w:rsidP="002A0FFB" w:rsidRDefault="00387F65" w14:paraId="73481CAB" w14:textId="5CBEDD83">
      <w:pPr>
        <w:pStyle w:val="Heading1"/>
      </w:pPr>
      <w:bookmarkStart w:name="_Toc132145097" w:id="53"/>
      <w:bookmarkEnd w:id="52"/>
      <w:r w:rsidRPr="002A0FFB">
        <w:t>Appendix A</w:t>
      </w:r>
      <w:r w:rsidR="00FA0ECA">
        <w:t>: Legal Memorandum</w:t>
      </w:r>
      <w:bookmarkEnd w:id="53"/>
      <w:r w:rsidR="00FA0ECA">
        <w:t xml:space="preserve"> </w:t>
      </w:r>
    </w:p>
    <w:p w:rsidRPr="00C2505E" w:rsidR="00387F65" w:rsidP="00387F65" w:rsidRDefault="000852DC" w14:paraId="3052B83A" w14:textId="22B87E24">
      <w:pPr>
        <w:rPr>
          <w:szCs w:val="24"/>
        </w:rPr>
      </w:pPr>
      <w:r w:rsidRPr="00C2505E">
        <w:rPr>
          <w:szCs w:val="24"/>
        </w:rPr>
        <w:drawing>
          <wp:anchor distT="0" distB="0" distL="114300" distR="114300" simplePos="0" relativeHeight="251658244" behindDoc="1" locked="0" layoutInCell="1" allowOverlap="1" wp14:anchorId="1EECC901" wp14:editId="4046F94A">
            <wp:simplePos x="0" y="0"/>
            <wp:positionH relativeFrom="column">
              <wp:posOffset>-195101</wp:posOffset>
            </wp:positionH>
            <wp:positionV relativeFrom="paragraph">
              <wp:posOffset>139805</wp:posOffset>
            </wp:positionV>
            <wp:extent cx="6320392" cy="7495082"/>
            <wp:effectExtent l="0" t="0" r="4445" b="0"/>
            <wp:wrapNone/>
            <wp:docPr id="1291979415" name="Picture 129197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a:extLst>
                        <a:ext uri="{28A0092B-C50C-407E-A947-70E740481C1C}">
                          <a14:useLocalDpi xmlns:a14="http://schemas.microsoft.com/office/drawing/2010/main" val="0"/>
                        </a:ext>
                      </a:extLst>
                    </a:blip>
                    <a:srcRect t="1" b="14128"/>
                    <a:stretch/>
                  </pic:blipFill>
                  <pic:spPr bwMode="auto">
                    <a:xfrm>
                      <a:off x="0" y="0"/>
                      <a:ext cx="6320392" cy="74950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C2505E" w:rsidR="00387F65" w:rsidP="00387F65" w:rsidRDefault="00387F65" w14:paraId="4CC90FBA" w14:textId="05AFDE97">
      <w:pPr>
        <w:rPr>
          <w:szCs w:val="24"/>
        </w:rPr>
      </w:pPr>
    </w:p>
    <w:p w:rsidRPr="00C2505E" w:rsidR="00387F65" w:rsidP="00387F65" w:rsidRDefault="00387F65" w14:paraId="72B482A1" w14:textId="5CD1D3F8">
      <w:pPr>
        <w:rPr>
          <w:szCs w:val="24"/>
        </w:rPr>
      </w:pPr>
    </w:p>
    <w:p w:rsidRPr="00C2505E" w:rsidR="000E1432" w:rsidP="7ABB214F" w:rsidRDefault="000E1432" w14:paraId="569A0B33" w14:textId="5165E75A">
      <w:pPr>
        <w:rPr>
          <w:szCs w:val="24"/>
        </w:rPr>
      </w:pPr>
    </w:p>
    <w:p w:rsidRPr="00C2505E" w:rsidR="000E1432" w:rsidP="7ABB214F" w:rsidRDefault="000E1432" w14:paraId="6D1B30BF" w14:textId="2F13B94D">
      <w:pPr>
        <w:rPr>
          <w:szCs w:val="24"/>
        </w:rPr>
      </w:pPr>
    </w:p>
    <w:p w:rsidRPr="00C2505E" w:rsidR="000E1432" w:rsidP="7ABB214F" w:rsidRDefault="000E1432" w14:paraId="2FEA908A" w14:textId="77777777">
      <w:pPr>
        <w:rPr>
          <w:szCs w:val="24"/>
        </w:rPr>
      </w:pPr>
    </w:p>
    <w:p w:rsidRPr="00C2505E" w:rsidR="000E1432" w:rsidP="7ABB214F" w:rsidRDefault="000E1432" w14:paraId="2AF0E820" w14:textId="77777777">
      <w:pPr>
        <w:rPr>
          <w:szCs w:val="24"/>
        </w:rPr>
      </w:pPr>
    </w:p>
    <w:p w:rsidRPr="00C2505E" w:rsidR="000E1432" w:rsidP="7ABB214F" w:rsidRDefault="000E1432" w14:paraId="34635A3B" w14:textId="77777777">
      <w:pPr>
        <w:rPr>
          <w:szCs w:val="24"/>
        </w:rPr>
      </w:pPr>
    </w:p>
    <w:p w:rsidRPr="00C2505E" w:rsidR="000E1432" w:rsidP="7ABB214F" w:rsidRDefault="000E1432" w14:paraId="48766B59" w14:textId="77777777">
      <w:pPr>
        <w:rPr>
          <w:szCs w:val="24"/>
        </w:rPr>
      </w:pPr>
    </w:p>
    <w:p w:rsidRPr="00C2505E" w:rsidR="000E1432" w:rsidP="7ABB214F" w:rsidRDefault="000E1432" w14:paraId="7D42A191" w14:textId="77777777">
      <w:pPr>
        <w:rPr>
          <w:szCs w:val="24"/>
        </w:rPr>
      </w:pPr>
    </w:p>
    <w:p w:rsidRPr="00C2505E" w:rsidR="000E1432" w:rsidP="008502B6" w:rsidRDefault="008502B6" w14:paraId="47FD16C2" w14:textId="304DFF59">
      <w:pPr>
        <w:tabs>
          <w:tab w:val="left" w:pos="6728"/>
        </w:tabs>
        <w:rPr>
          <w:szCs w:val="24"/>
        </w:rPr>
      </w:pPr>
      <w:r w:rsidRPr="00C2505E">
        <w:rPr>
          <w:szCs w:val="24"/>
        </w:rPr>
        <w:tab/>
      </w:r>
    </w:p>
    <w:p w:rsidRPr="00C2505E" w:rsidR="000E1432" w:rsidP="7ABB214F" w:rsidRDefault="000E1432" w14:paraId="7AA66D1C" w14:textId="77777777">
      <w:pPr>
        <w:rPr>
          <w:szCs w:val="24"/>
        </w:rPr>
      </w:pPr>
    </w:p>
    <w:p w:rsidRPr="00C2505E" w:rsidR="000E1432" w:rsidP="7ABB214F" w:rsidRDefault="000E1432" w14:paraId="7D13065F" w14:textId="77777777">
      <w:pPr>
        <w:rPr>
          <w:szCs w:val="24"/>
        </w:rPr>
      </w:pPr>
    </w:p>
    <w:p w:rsidRPr="00C2505E" w:rsidR="000E1432" w:rsidP="7ABB214F" w:rsidRDefault="000E1432" w14:paraId="39F94D4B" w14:textId="77777777">
      <w:pPr>
        <w:rPr>
          <w:szCs w:val="24"/>
        </w:rPr>
      </w:pPr>
    </w:p>
    <w:p w:rsidRPr="00C2505E" w:rsidR="000E1432" w:rsidP="7ABB214F" w:rsidRDefault="000E1432" w14:paraId="094A2AC4" w14:textId="77777777">
      <w:pPr>
        <w:rPr>
          <w:szCs w:val="24"/>
        </w:rPr>
      </w:pPr>
    </w:p>
    <w:p w:rsidRPr="00C2505E" w:rsidR="000E1432" w:rsidP="7ABB214F" w:rsidRDefault="000E1432" w14:paraId="1B413E69" w14:textId="77777777">
      <w:pPr>
        <w:rPr>
          <w:szCs w:val="24"/>
        </w:rPr>
      </w:pPr>
    </w:p>
    <w:p w:rsidRPr="00C2505E" w:rsidR="000E1432" w:rsidP="7ABB214F" w:rsidRDefault="000E1432" w14:paraId="019C134C" w14:textId="77777777">
      <w:pPr>
        <w:rPr>
          <w:szCs w:val="24"/>
        </w:rPr>
      </w:pPr>
    </w:p>
    <w:p w:rsidRPr="00C2505E" w:rsidR="000E1432" w:rsidP="7ABB214F" w:rsidRDefault="000E1432" w14:paraId="31509DB8" w14:textId="77777777">
      <w:pPr>
        <w:rPr>
          <w:szCs w:val="24"/>
        </w:rPr>
      </w:pPr>
    </w:p>
    <w:p w:rsidRPr="00C2505E" w:rsidR="000E1432" w:rsidP="000852DC" w:rsidRDefault="000E1432" w14:paraId="544F9792" w14:textId="77777777">
      <w:pPr>
        <w:jc w:val="center"/>
        <w:rPr>
          <w:szCs w:val="24"/>
        </w:rPr>
      </w:pPr>
    </w:p>
    <w:p w:rsidRPr="00C2505E" w:rsidR="000E1432" w:rsidP="7ABB214F" w:rsidRDefault="000E1432" w14:paraId="3C3E2BF6" w14:textId="77777777">
      <w:pPr>
        <w:rPr>
          <w:szCs w:val="24"/>
        </w:rPr>
      </w:pPr>
    </w:p>
    <w:p w:rsidRPr="00C2505E" w:rsidR="53C563E7" w:rsidP="53C563E7" w:rsidRDefault="53C563E7" w14:paraId="6E958E92" w14:textId="022FD1DE">
      <w:pPr>
        <w:rPr>
          <w:szCs w:val="24"/>
        </w:rPr>
      </w:pPr>
    </w:p>
    <w:p w:rsidRPr="00C2505E" w:rsidR="006E6A0A" w:rsidRDefault="008502B6" w14:paraId="5AFF5574" w14:textId="0F183FA3">
      <w:pPr>
        <w:rPr>
          <w:szCs w:val="24"/>
        </w:rPr>
      </w:pPr>
      <w:r w:rsidRPr="00C2505E">
        <w:rPr>
          <w:szCs w:val="24"/>
        </w:rPr>
        <w:drawing>
          <wp:anchor distT="0" distB="0" distL="114300" distR="114300" simplePos="0" relativeHeight="251658249" behindDoc="0" locked="0" layoutInCell="1" allowOverlap="1" wp14:anchorId="551B76C4" wp14:editId="0FE303C0">
            <wp:simplePos x="0" y="0"/>
            <wp:positionH relativeFrom="column">
              <wp:posOffset>-193431</wp:posOffset>
            </wp:positionH>
            <wp:positionV relativeFrom="paragraph">
              <wp:posOffset>0</wp:posOffset>
            </wp:positionV>
            <wp:extent cx="6177915" cy="7554595"/>
            <wp:effectExtent l="0" t="0" r="0" b="8255"/>
            <wp:wrapTopAndBottom/>
            <wp:docPr id="1464641612" name="Picture 146464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77915" cy="7554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2505E" w:rsidR="006E6A0A">
        <w:rPr>
          <w:szCs w:val="24"/>
        </w:rPr>
        <w:br w:type="page"/>
      </w:r>
    </w:p>
    <w:p w:rsidR="00FA0ECA" w:rsidP="00FA0ECA" w:rsidRDefault="00E1440F" w14:paraId="4F233B5E" w14:textId="7362D92B">
      <w:pPr>
        <w:pStyle w:val="Heading1"/>
      </w:pPr>
      <w:bookmarkStart w:name="_Toc132145098" w:id="54"/>
      <w:r w:rsidRPr="002A0FFB">
        <w:t xml:space="preserve">Appendix </w:t>
      </w:r>
      <w:r>
        <w:t>B</w:t>
      </w:r>
      <w:r w:rsidR="00FA0ECA">
        <w:t>: Tools</w:t>
      </w:r>
      <w:bookmarkEnd w:id="54"/>
      <w:r w:rsidR="00FA0ECA">
        <w:t xml:space="preserve"> </w:t>
      </w:r>
    </w:p>
    <w:p w:rsidRPr="00FA0ECA" w:rsidR="00FA0ECA" w:rsidP="00FA0ECA" w:rsidRDefault="00FA0ECA" w14:paraId="4D49E49B" w14:textId="77777777"/>
    <w:p w:rsidR="00E1440F" w:rsidP="00FA0ECA" w:rsidRDefault="00E1440F" w14:paraId="1FC7364C" w14:textId="6FE616AB">
      <w:pPr>
        <w:spacing w:after="0" w:line="480" w:lineRule="auto"/>
      </w:pPr>
      <w:r w:rsidRPr="00FA0ECA">
        <w:rPr>
          <w:b/>
          <w:bCs/>
        </w:rPr>
        <w:t>Nmap</w:t>
      </w:r>
      <w:r w:rsidR="00FA0ECA">
        <w:rPr>
          <w:b/>
          <w:bCs/>
        </w:rPr>
        <w:t xml:space="preserve">: </w:t>
      </w:r>
      <w:r w:rsidR="002B68DC">
        <w:t>“Network Mapper” is an open</w:t>
      </w:r>
      <w:r w:rsidR="00E86707">
        <w:t>-</w:t>
      </w:r>
      <w:r w:rsidR="002B68DC">
        <w:t xml:space="preserve">source tool that is used for network discovery, primarily to find vulnerable ports </w:t>
      </w:r>
    </w:p>
    <w:p w:rsidR="00724FDB" w:rsidP="00FA0ECA" w:rsidRDefault="00E1440F" w14:paraId="24DA0A2C" w14:textId="77777777">
      <w:pPr>
        <w:spacing w:after="0" w:line="480" w:lineRule="auto"/>
      </w:pPr>
      <w:r w:rsidRPr="00FA0ECA">
        <w:rPr>
          <w:b/>
        </w:rPr>
        <w:t xml:space="preserve">SQLMap: </w:t>
      </w:r>
      <w:r w:rsidR="00E86707">
        <w:t xml:space="preserve">An open-source tool that </w:t>
      </w:r>
      <w:r w:rsidR="00FD021B">
        <w:t>automates SQL injections</w:t>
      </w:r>
      <w:r w:rsidRPr="00FA0ECA">
        <w:rPr>
          <w:b/>
        </w:rPr>
        <w:br/>
      </w:r>
      <w:r w:rsidRPr="00FA0ECA">
        <w:rPr>
          <w:b/>
        </w:rPr>
        <w:t>OWASP Zap</w:t>
      </w:r>
      <w:r w:rsidR="00FA0ECA">
        <w:rPr>
          <w:b/>
          <w:bCs/>
        </w:rPr>
        <w:t>:</w:t>
      </w:r>
      <w:r w:rsidR="00611C62">
        <w:rPr>
          <w:b/>
          <w:bCs/>
        </w:rPr>
        <w:t xml:space="preserve"> </w:t>
      </w:r>
      <w:r w:rsidR="00611C62">
        <w:t xml:space="preserve">Searches directories for possible vulnerabilities and categorizes them based on severity </w:t>
      </w:r>
      <w:r w:rsidRPr="00FA0ECA">
        <w:rPr>
          <w:b/>
        </w:rPr>
        <w:br/>
      </w:r>
      <w:r w:rsidRPr="00FA0ECA">
        <w:rPr>
          <w:b/>
        </w:rPr>
        <w:t>BurpSuite</w:t>
      </w:r>
      <w:r w:rsidR="00FA0ECA">
        <w:rPr>
          <w:b/>
          <w:bCs/>
        </w:rPr>
        <w:t>:</w:t>
      </w:r>
      <w:r w:rsidR="00611C62">
        <w:rPr>
          <w:b/>
          <w:bCs/>
        </w:rPr>
        <w:t xml:space="preserve"> </w:t>
      </w:r>
      <w:r w:rsidR="00F3726A">
        <w:t xml:space="preserve">Perform security testing of web applications from initial mapping to analysis </w:t>
      </w:r>
      <w:r w:rsidRPr="00FA0ECA">
        <w:rPr>
          <w:b/>
          <w:bCs/>
        </w:rPr>
        <w:br/>
      </w:r>
      <w:r w:rsidRPr="00FA0ECA" w:rsidR="002628E1">
        <w:rPr>
          <w:b/>
          <w:bCs/>
        </w:rPr>
        <w:t>Hydra</w:t>
      </w:r>
      <w:r w:rsidR="00FA0ECA">
        <w:t xml:space="preserve">: </w:t>
      </w:r>
      <w:r w:rsidR="00724FDB">
        <w:t xml:space="preserve">Remote password cracking tool </w:t>
      </w:r>
    </w:p>
    <w:p w:rsidR="005B1AC8" w:rsidP="00FA0ECA" w:rsidRDefault="005B1AC8" w14:paraId="40A72726" w14:textId="77777777">
      <w:pPr>
        <w:spacing w:after="0" w:line="480" w:lineRule="auto"/>
      </w:pPr>
    </w:p>
    <w:p w:rsidR="005B1AC8" w:rsidP="00FA0ECA" w:rsidRDefault="005B1AC8" w14:paraId="7633621C" w14:textId="77777777">
      <w:pPr>
        <w:spacing w:after="0" w:line="480" w:lineRule="auto"/>
      </w:pPr>
    </w:p>
    <w:p w:rsidR="005B1AC8" w:rsidP="005B1AC8" w:rsidRDefault="005B1AC8" w14:paraId="4B68C7F8" w14:textId="77777777">
      <w:pPr>
        <w:pStyle w:val="Heading1"/>
      </w:pPr>
    </w:p>
    <w:p w:rsidR="005B1AC8" w:rsidP="005B1AC8" w:rsidRDefault="005B1AC8" w14:paraId="70030F41" w14:textId="77777777">
      <w:pPr>
        <w:pStyle w:val="Heading1"/>
      </w:pPr>
    </w:p>
    <w:p w:rsidR="005B1AC8" w:rsidP="005B1AC8" w:rsidRDefault="005B1AC8" w14:paraId="375B5AA8" w14:textId="77777777">
      <w:pPr>
        <w:pStyle w:val="Heading1"/>
      </w:pPr>
    </w:p>
    <w:p w:rsidR="005B1AC8" w:rsidP="005B1AC8" w:rsidRDefault="005B1AC8" w14:paraId="2AE2F6A0" w14:textId="77777777">
      <w:pPr>
        <w:pStyle w:val="Heading1"/>
      </w:pPr>
    </w:p>
    <w:p w:rsidR="005B1AC8" w:rsidP="005B1AC8" w:rsidRDefault="005B1AC8" w14:paraId="3F2606DA" w14:textId="77777777">
      <w:pPr>
        <w:pStyle w:val="Heading1"/>
      </w:pPr>
    </w:p>
    <w:p w:rsidR="005B1AC8" w:rsidP="005B1AC8" w:rsidRDefault="005B1AC8" w14:paraId="7556D95D" w14:textId="77777777"/>
    <w:p w:rsidR="005B1AC8" w:rsidP="005B1AC8" w:rsidRDefault="005B1AC8" w14:paraId="18CF9BC3" w14:textId="77777777"/>
    <w:p w:rsidRPr="005B1AC8" w:rsidR="005B1AC8" w:rsidP="005B1AC8" w:rsidRDefault="005B1AC8" w14:paraId="19C26D78" w14:textId="77777777"/>
    <w:p w:rsidR="005B1AC8" w:rsidP="005B1AC8" w:rsidRDefault="005B1AC8" w14:paraId="0D9E79AE" w14:textId="73FD2AFF">
      <w:pPr>
        <w:pStyle w:val="Heading1"/>
      </w:pPr>
      <w:r w:rsidRPr="002A0FFB">
        <w:t xml:space="preserve">Appendix </w:t>
      </w:r>
      <w:r>
        <w:t>C: Graph of Risk</w:t>
      </w:r>
      <w:r w:rsidR="007E0856">
        <w:t>s</w:t>
      </w:r>
    </w:p>
    <w:p w:rsidR="005B1AC8" w:rsidP="00FA0ECA" w:rsidRDefault="005B1AC8" w14:paraId="5813E0A8" w14:textId="77777777">
      <w:pPr>
        <w:spacing w:after="0" w:line="480" w:lineRule="auto"/>
      </w:pPr>
    </w:p>
    <w:p w:rsidR="00724FDB" w:rsidP="00FA0ECA" w:rsidRDefault="00724FDB" w14:paraId="3217DD04" w14:textId="77777777">
      <w:pPr>
        <w:spacing w:after="0" w:line="480" w:lineRule="auto"/>
      </w:pPr>
    </w:p>
    <w:p w:rsidRPr="00E1440F" w:rsidR="00E1440F" w:rsidP="00FA0ECA" w:rsidRDefault="00374ADE" w14:paraId="3A3D8CE2" w14:textId="5BC51086">
      <w:pPr>
        <w:spacing w:after="0" w:line="480" w:lineRule="auto"/>
      </w:pPr>
      <w:r>
        <w:rPr>
          <w:noProof/>
        </w:rPr>
        <w:drawing>
          <wp:inline distT="0" distB="0" distL="0" distR="0" wp14:anchorId="56F64F17" wp14:editId="3BC8AB8A">
            <wp:extent cx="5486400" cy="3200400"/>
            <wp:effectExtent l="0" t="0" r="0" b="0"/>
            <wp:docPr id="1890599849"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r w:rsidR="002628E1">
        <w:br/>
      </w:r>
    </w:p>
    <w:p w:rsidR="6D5EA465" w:rsidP="6D5EA465" w:rsidRDefault="6D5EA465" w14:paraId="229E423A" w14:textId="3D260200"/>
    <w:sectPr w:rsidR="6D5EA465" w:rsidSect="00E53A37">
      <w:footerReference w:type="default" r:id="rId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9271F" w:rsidP="005724CE" w:rsidRDefault="0079271F" w14:paraId="10F0862E" w14:textId="77777777">
      <w:pPr>
        <w:spacing w:after="0" w:line="240" w:lineRule="auto"/>
      </w:pPr>
      <w:r>
        <w:separator/>
      </w:r>
    </w:p>
  </w:endnote>
  <w:endnote w:type="continuationSeparator" w:id="0">
    <w:p w:rsidR="0079271F" w:rsidP="005724CE" w:rsidRDefault="0079271F" w14:paraId="35413D53" w14:textId="77777777">
      <w:pPr>
        <w:spacing w:after="0" w:line="240" w:lineRule="auto"/>
      </w:pPr>
      <w:r>
        <w:continuationSeparator/>
      </w:r>
    </w:p>
  </w:endnote>
  <w:endnote w:type="continuationNotice" w:id="1">
    <w:p w:rsidR="0079271F" w:rsidRDefault="0079271F" w14:paraId="2EEAE96F"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C1C4E" w:rsidTr="00BC1C4E" w14:paraId="24B78800" w14:textId="77777777">
      <w:trPr>
        <w:trHeight w:val="115" w:hRule="exact"/>
        <w:jc w:val="center"/>
      </w:trPr>
      <w:tc>
        <w:tcPr>
          <w:tcW w:w="4686" w:type="dxa"/>
          <w:shd w:val="clear" w:color="auto" w:fill="5982DB" w:themeFill="accent6"/>
          <w:tcMar>
            <w:top w:w="0" w:type="dxa"/>
            <w:bottom w:w="0" w:type="dxa"/>
          </w:tcMar>
        </w:tcPr>
        <w:p w:rsidR="00BC1C4E" w:rsidRDefault="00BC1C4E" w14:paraId="52510F75" w14:textId="77777777">
          <w:pPr>
            <w:pStyle w:val="Header"/>
            <w:tabs>
              <w:tab w:val="clear" w:pos="4680"/>
              <w:tab w:val="clear" w:pos="9360"/>
            </w:tabs>
            <w:rPr>
              <w:caps/>
              <w:sz w:val="18"/>
            </w:rPr>
          </w:pPr>
        </w:p>
      </w:tc>
      <w:tc>
        <w:tcPr>
          <w:tcW w:w="4674" w:type="dxa"/>
          <w:shd w:val="clear" w:color="auto" w:fill="5982DB" w:themeFill="accent6"/>
          <w:tcMar>
            <w:top w:w="0" w:type="dxa"/>
            <w:bottom w:w="0" w:type="dxa"/>
          </w:tcMar>
        </w:tcPr>
        <w:p w:rsidR="00BC1C4E" w:rsidRDefault="00BC1C4E" w14:paraId="0ACAE4C8" w14:textId="77777777">
          <w:pPr>
            <w:pStyle w:val="Header"/>
            <w:tabs>
              <w:tab w:val="clear" w:pos="4680"/>
              <w:tab w:val="clear" w:pos="9360"/>
            </w:tabs>
            <w:jc w:val="right"/>
            <w:rPr>
              <w:caps/>
              <w:sz w:val="18"/>
            </w:rPr>
          </w:pPr>
        </w:p>
      </w:tc>
    </w:tr>
    <w:tr w:rsidR="00BC1C4E" w14:paraId="7830318D" w14:textId="77777777">
      <w:trPr>
        <w:jc w:val="center"/>
      </w:trPr>
      <w:tc>
        <w:tcPr>
          <w:tcW w:w="4686" w:type="dxa"/>
          <w:shd w:val="clear" w:color="auto" w:fill="auto"/>
          <w:vAlign w:val="center"/>
        </w:tcPr>
        <w:p w:rsidR="00BC1C4E" w:rsidRDefault="00BC1C4E" w14:paraId="2FE93C72" w14:textId="09AACAE8">
          <w:pPr>
            <w:pStyle w:val="Footer"/>
            <w:tabs>
              <w:tab w:val="clear" w:pos="4680"/>
              <w:tab w:val="clear" w:pos="9360"/>
            </w:tabs>
            <w:rPr>
              <w:caps/>
              <w:color w:val="808080" w:themeColor="background1" w:themeShade="80"/>
              <w:sz w:val="18"/>
              <w:szCs w:val="18"/>
            </w:rPr>
          </w:pPr>
        </w:p>
      </w:tc>
      <w:tc>
        <w:tcPr>
          <w:tcW w:w="4674" w:type="dxa"/>
          <w:shd w:val="clear" w:color="auto" w:fill="auto"/>
          <w:vAlign w:val="center"/>
        </w:tcPr>
        <w:p w:rsidR="00BC1C4E" w:rsidRDefault="00BC1C4E" w14:paraId="21C0B017" w14:textId="77777777">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rsidR="007C3FFF" w:rsidP="007C3FFF" w:rsidRDefault="007C3FFF" w14:paraId="32D50FA9" w14:textId="01DC73A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9271F" w:rsidP="005724CE" w:rsidRDefault="0079271F" w14:paraId="5CB7E9AB" w14:textId="77777777">
      <w:pPr>
        <w:spacing w:after="0" w:line="240" w:lineRule="auto"/>
      </w:pPr>
      <w:r>
        <w:separator/>
      </w:r>
    </w:p>
  </w:footnote>
  <w:footnote w:type="continuationSeparator" w:id="0">
    <w:p w:rsidR="0079271F" w:rsidP="005724CE" w:rsidRDefault="0079271F" w14:paraId="1A3BC1A5" w14:textId="77777777">
      <w:pPr>
        <w:spacing w:after="0" w:line="240" w:lineRule="auto"/>
      </w:pPr>
      <w:r>
        <w:continuationSeparator/>
      </w:r>
    </w:p>
  </w:footnote>
  <w:footnote w:type="continuationNotice" w:id="1">
    <w:p w:rsidR="0079271F" w:rsidRDefault="0079271F" w14:paraId="3A9304D2"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3DF10"/>
    <w:multiLevelType w:val="hybridMultilevel"/>
    <w:tmpl w:val="FFFFFFFF"/>
    <w:lvl w:ilvl="0" w:tplc="FFFFFFFF">
      <w:start w:val="1"/>
      <w:numFmt w:val="decimal"/>
      <w:lvlText w:val="%1)"/>
      <w:lvlJc w:val="left"/>
      <w:pPr>
        <w:ind w:left="720" w:hanging="360"/>
      </w:pPr>
    </w:lvl>
    <w:lvl w:ilvl="1" w:tplc="8190D3E4">
      <w:start w:val="1"/>
      <w:numFmt w:val="lowerLetter"/>
      <w:lvlText w:val="%2."/>
      <w:lvlJc w:val="left"/>
      <w:pPr>
        <w:ind w:left="1440" w:hanging="360"/>
      </w:pPr>
    </w:lvl>
    <w:lvl w:ilvl="2" w:tplc="4BCEB36A">
      <w:start w:val="1"/>
      <w:numFmt w:val="lowerRoman"/>
      <w:lvlText w:val="%3."/>
      <w:lvlJc w:val="right"/>
      <w:pPr>
        <w:ind w:left="2160" w:hanging="180"/>
      </w:pPr>
    </w:lvl>
    <w:lvl w:ilvl="3" w:tplc="64185740">
      <w:start w:val="1"/>
      <w:numFmt w:val="decimal"/>
      <w:lvlText w:val="%4."/>
      <w:lvlJc w:val="left"/>
      <w:pPr>
        <w:ind w:left="2880" w:hanging="360"/>
      </w:pPr>
    </w:lvl>
    <w:lvl w:ilvl="4" w:tplc="B3CAF66A">
      <w:start w:val="1"/>
      <w:numFmt w:val="lowerLetter"/>
      <w:lvlText w:val="%5."/>
      <w:lvlJc w:val="left"/>
      <w:pPr>
        <w:ind w:left="3600" w:hanging="360"/>
      </w:pPr>
    </w:lvl>
    <w:lvl w:ilvl="5" w:tplc="D04C7A52">
      <w:start w:val="1"/>
      <w:numFmt w:val="lowerRoman"/>
      <w:lvlText w:val="%6."/>
      <w:lvlJc w:val="right"/>
      <w:pPr>
        <w:ind w:left="4320" w:hanging="180"/>
      </w:pPr>
    </w:lvl>
    <w:lvl w:ilvl="6" w:tplc="F8269428">
      <w:start w:val="1"/>
      <w:numFmt w:val="decimal"/>
      <w:lvlText w:val="%7."/>
      <w:lvlJc w:val="left"/>
      <w:pPr>
        <w:ind w:left="5040" w:hanging="360"/>
      </w:pPr>
    </w:lvl>
    <w:lvl w:ilvl="7" w:tplc="2EA018F8">
      <w:start w:val="1"/>
      <w:numFmt w:val="lowerLetter"/>
      <w:lvlText w:val="%8."/>
      <w:lvlJc w:val="left"/>
      <w:pPr>
        <w:ind w:left="5760" w:hanging="360"/>
      </w:pPr>
    </w:lvl>
    <w:lvl w:ilvl="8" w:tplc="3468D748">
      <w:start w:val="1"/>
      <w:numFmt w:val="lowerRoman"/>
      <w:lvlText w:val="%9."/>
      <w:lvlJc w:val="right"/>
      <w:pPr>
        <w:ind w:left="6480" w:hanging="180"/>
      </w:pPr>
    </w:lvl>
  </w:abstractNum>
  <w:abstractNum w:abstractNumId="1" w15:restartNumberingAfterBreak="0">
    <w:nsid w:val="01BCB3E4"/>
    <w:multiLevelType w:val="hybridMultilevel"/>
    <w:tmpl w:val="FFFFFFFF"/>
    <w:lvl w:ilvl="0" w:tplc="EA569A88">
      <w:start w:val="1"/>
      <w:numFmt w:val="bullet"/>
      <w:lvlText w:val=""/>
      <w:lvlJc w:val="left"/>
      <w:pPr>
        <w:ind w:left="720" w:hanging="360"/>
      </w:pPr>
      <w:rPr>
        <w:rFonts w:hint="default" w:ascii="Symbol" w:hAnsi="Symbol"/>
      </w:rPr>
    </w:lvl>
    <w:lvl w:ilvl="1" w:tplc="FD8ED3EE">
      <w:start w:val="1"/>
      <w:numFmt w:val="bullet"/>
      <w:lvlText w:val=""/>
      <w:lvlJc w:val="left"/>
      <w:pPr>
        <w:ind w:left="1440" w:hanging="360"/>
      </w:pPr>
      <w:rPr>
        <w:rFonts w:hint="default" w:ascii="Symbol" w:hAnsi="Symbol"/>
      </w:rPr>
    </w:lvl>
    <w:lvl w:ilvl="2" w:tplc="0B96BD16">
      <w:start w:val="1"/>
      <w:numFmt w:val="bullet"/>
      <w:lvlText w:val=""/>
      <w:lvlJc w:val="left"/>
      <w:pPr>
        <w:ind w:left="2160" w:hanging="360"/>
      </w:pPr>
      <w:rPr>
        <w:rFonts w:hint="default" w:ascii="Wingdings" w:hAnsi="Wingdings"/>
      </w:rPr>
    </w:lvl>
    <w:lvl w:ilvl="3" w:tplc="AE9C3EBA">
      <w:start w:val="1"/>
      <w:numFmt w:val="bullet"/>
      <w:lvlText w:val=""/>
      <w:lvlJc w:val="left"/>
      <w:pPr>
        <w:ind w:left="2880" w:hanging="360"/>
      </w:pPr>
      <w:rPr>
        <w:rFonts w:hint="default" w:ascii="Symbol" w:hAnsi="Symbol"/>
      </w:rPr>
    </w:lvl>
    <w:lvl w:ilvl="4" w:tplc="B9EAC434">
      <w:start w:val="1"/>
      <w:numFmt w:val="bullet"/>
      <w:lvlText w:val="o"/>
      <w:lvlJc w:val="left"/>
      <w:pPr>
        <w:ind w:left="3600" w:hanging="360"/>
      </w:pPr>
      <w:rPr>
        <w:rFonts w:hint="default" w:ascii="Courier New" w:hAnsi="Courier New"/>
      </w:rPr>
    </w:lvl>
    <w:lvl w:ilvl="5" w:tplc="8E389004">
      <w:start w:val="1"/>
      <w:numFmt w:val="bullet"/>
      <w:lvlText w:val=""/>
      <w:lvlJc w:val="left"/>
      <w:pPr>
        <w:ind w:left="4320" w:hanging="360"/>
      </w:pPr>
      <w:rPr>
        <w:rFonts w:hint="default" w:ascii="Wingdings" w:hAnsi="Wingdings"/>
      </w:rPr>
    </w:lvl>
    <w:lvl w:ilvl="6" w:tplc="75805520">
      <w:start w:val="1"/>
      <w:numFmt w:val="bullet"/>
      <w:lvlText w:val=""/>
      <w:lvlJc w:val="left"/>
      <w:pPr>
        <w:ind w:left="5040" w:hanging="360"/>
      </w:pPr>
      <w:rPr>
        <w:rFonts w:hint="default" w:ascii="Symbol" w:hAnsi="Symbol"/>
      </w:rPr>
    </w:lvl>
    <w:lvl w:ilvl="7" w:tplc="03AEA660">
      <w:start w:val="1"/>
      <w:numFmt w:val="bullet"/>
      <w:lvlText w:val="o"/>
      <w:lvlJc w:val="left"/>
      <w:pPr>
        <w:ind w:left="5760" w:hanging="360"/>
      </w:pPr>
      <w:rPr>
        <w:rFonts w:hint="default" w:ascii="Courier New" w:hAnsi="Courier New"/>
      </w:rPr>
    </w:lvl>
    <w:lvl w:ilvl="8" w:tplc="5D002DA8">
      <w:start w:val="1"/>
      <w:numFmt w:val="bullet"/>
      <w:lvlText w:val=""/>
      <w:lvlJc w:val="left"/>
      <w:pPr>
        <w:ind w:left="6480" w:hanging="360"/>
      </w:pPr>
      <w:rPr>
        <w:rFonts w:hint="default" w:ascii="Wingdings" w:hAnsi="Wingdings"/>
      </w:rPr>
    </w:lvl>
  </w:abstractNum>
  <w:abstractNum w:abstractNumId="2" w15:restartNumberingAfterBreak="0">
    <w:nsid w:val="0DF4E81B"/>
    <w:multiLevelType w:val="hybridMultilevel"/>
    <w:tmpl w:val="FFFFFFFF"/>
    <w:lvl w:ilvl="0" w:tplc="BD76FB26">
      <w:start w:val="1"/>
      <w:numFmt w:val="decimal"/>
      <w:lvlText w:val="%1."/>
      <w:lvlJc w:val="left"/>
      <w:pPr>
        <w:ind w:left="720" w:hanging="360"/>
      </w:pPr>
    </w:lvl>
    <w:lvl w:ilvl="1" w:tplc="A3AEB30E">
      <w:start w:val="1"/>
      <w:numFmt w:val="lowerLetter"/>
      <w:lvlText w:val="%2."/>
      <w:lvlJc w:val="left"/>
      <w:pPr>
        <w:ind w:left="1440" w:hanging="360"/>
      </w:pPr>
    </w:lvl>
    <w:lvl w:ilvl="2" w:tplc="C09CC094">
      <w:start w:val="1"/>
      <w:numFmt w:val="lowerRoman"/>
      <w:lvlText w:val="%3."/>
      <w:lvlJc w:val="right"/>
      <w:pPr>
        <w:ind w:left="2160" w:hanging="180"/>
      </w:pPr>
    </w:lvl>
    <w:lvl w:ilvl="3" w:tplc="65087950">
      <w:start w:val="1"/>
      <w:numFmt w:val="decimal"/>
      <w:lvlText w:val="%4."/>
      <w:lvlJc w:val="left"/>
      <w:pPr>
        <w:ind w:left="2880" w:hanging="360"/>
      </w:pPr>
    </w:lvl>
    <w:lvl w:ilvl="4" w:tplc="66D69226">
      <w:start w:val="1"/>
      <w:numFmt w:val="lowerLetter"/>
      <w:lvlText w:val="%5."/>
      <w:lvlJc w:val="left"/>
      <w:pPr>
        <w:ind w:left="3600" w:hanging="360"/>
      </w:pPr>
    </w:lvl>
    <w:lvl w:ilvl="5" w:tplc="3A8A3162">
      <w:start w:val="1"/>
      <w:numFmt w:val="lowerRoman"/>
      <w:lvlText w:val="%6."/>
      <w:lvlJc w:val="right"/>
      <w:pPr>
        <w:ind w:left="4320" w:hanging="180"/>
      </w:pPr>
    </w:lvl>
    <w:lvl w:ilvl="6" w:tplc="0576EEC8">
      <w:start w:val="1"/>
      <w:numFmt w:val="decimal"/>
      <w:lvlText w:val="%7."/>
      <w:lvlJc w:val="left"/>
      <w:pPr>
        <w:ind w:left="5040" w:hanging="360"/>
      </w:pPr>
    </w:lvl>
    <w:lvl w:ilvl="7" w:tplc="F0CEC86E">
      <w:start w:val="1"/>
      <w:numFmt w:val="lowerLetter"/>
      <w:lvlText w:val="%8."/>
      <w:lvlJc w:val="left"/>
      <w:pPr>
        <w:ind w:left="5760" w:hanging="360"/>
      </w:pPr>
    </w:lvl>
    <w:lvl w:ilvl="8" w:tplc="E2BABAA4">
      <w:start w:val="1"/>
      <w:numFmt w:val="lowerRoman"/>
      <w:lvlText w:val="%9."/>
      <w:lvlJc w:val="right"/>
      <w:pPr>
        <w:ind w:left="6480" w:hanging="180"/>
      </w:pPr>
    </w:lvl>
  </w:abstractNum>
  <w:abstractNum w:abstractNumId="3" w15:restartNumberingAfterBreak="0">
    <w:nsid w:val="128D0660"/>
    <w:multiLevelType w:val="hybridMultilevel"/>
    <w:tmpl w:val="FFFFFFFF"/>
    <w:lvl w:ilvl="0" w:tplc="3FFC13F2">
      <w:start w:val="1"/>
      <w:numFmt w:val="decimal"/>
      <w:lvlText w:val="%1)"/>
      <w:lvlJc w:val="left"/>
      <w:pPr>
        <w:ind w:left="720" w:hanging="360"/>
      </w:pPr>
    </w:lvl>
    <w:lvl w:ilvl="1" w:tplc="8166B57C">
      <w:start w:val="1"/>
      <w:numFmt w:val="lowerLetter"/>
      <w:lvlText w:val="%2."/>
      <w:lvlJc w:val="left"/>
      <w:pPr>
        <w:ind w:left="1440" w:hanging="360"/>
      </w:pPr>
    </w:lvl>
    <w:lvl w:ilvl="2" w:tplc="F3EA1DCE">
      <w:start w:val="1"/>
      <w:numFmt w:val="lowerRoman"/>
      <w:lvlText w:val="%3."/>
      <w:lvlJc w:val="right"/>
      <w:pPr>
        <w:ind w:left="2160" w:hanging="180"/>
      </w:pPr>
    </w:lvl>
    <w:lvl w:ilvl="3" w:tplc="C144CD8A">
      <w:start w:val="1"/>
      <w:numFmt w:val="decimal"/>
      <w:lvlText w:val="%4."/>
      <w:lvlJc w:val="left"/>
      <w:pPr>
        <w:ind w:left="2880" w:hanging="360"/>
      </w:pPr>
    </w:lvl>
    <w:lvl w:ilvl="4" w:tplc="D08E69BA">
      <w:start w:val="1"/>
      <w:numFmt w:val="lowerLetter"/>
      <w:lvlText w:val="%5."/>
      <w:lvlJc w:val="left"/>
      <w:pPr>
        <w:ind w:left="3600" w:hanging="360"/>
      </w:pPr>
    </w:lvl>
    <w:lvl w:ilvl="5" w:tplc="A43054C8">
      <w:start w:val="1"/>
      <w:numFmt w:val="lowerRoman"/>
      <w:lvlText w:val="%6."/>
      <w:lvlJc w:val="right"/>
      <w:pPr>
        <w:ind w:left="4320" w:hanging="180"/>
      </w:pPr>
    </w:lvl>
    <w:lvl w:ilvl="6" w:tplc="1772EDBA">
      <w:start w:val="1"/>
      <w:numFmt w:val="decimal"/>
      <w:lvlText w:val="%7."/>
      <w:lvlJc w:val="left"/>
      <w:pPr>
        <w:ind w:left="5040" w:hanging="360"/>
      </w:pPr>
    </w:lvl>
    <w:lvl w:ilvl="7" w:tplc="859C14A4">
      <w:start w:val="1"/>
      <w:numFmt w:val="lowerLetter"/>
      <w:lvlText w:val="%8."/>
      <w:lvlJc w:val="left"/>
      <w:pPr>
        <w:ind w:left="5760" w:hanging="360"/>
      </w:pPr>
    </w:lvl>
    <w:lvl w:ilvl="8" w:tplc="1F2A03EA">
      <w:start w:val="1"/>
      <w:numFmt w:val="lowerRoman"/>
      <w:lvlText w:val="%9."/>
      <w:lvlJc w:val="right"/>
      <w:pPr>
        <w:ind w:left="6480" w:hanging="180"/>
      </w:pPr>
    </w:lvl>
  </w:abstractNum>
  <w:abstractNum w:abstractNumId="4" w15:restartNumberingAfterBreak="0">
    <w:nsid w:val="16F4C4CF"/>
    <w:multiLevelType w:val="hybridMultilevel"/>
    <w:tmpl w:val="FFFFFFFF"/>
    <w:lvl w:ilvl="0" w:tplc="FF90D89C">
      <w:start w:val="1"/>
      <w:numFmt w:val="bullet"/>
      <w:lvlText w:val=""/>
      <w:lvlJc w:val="left"/>
      <w:pPr>
        <w:ind w:left="720" w:hanging="360"/>
      </w:pPr>
      <w:rPr>
        <w:rFonts w:hint="default" w:ascii="Symbol" w:hAnsi="Symbol"/>
      </w:rPr>
    </w:lvl>
    <w:lvl w:ilvl="1" w:tplc="8A3EE230">
      <w:start w:val="1"/>
      <w:numFmt w:val="bullet"/>
      <w:lvlText w:val="o"/>
      <w:lvlJc w:val="left"/>
      <w:pPr>
        <w:ind w:left="1440" w:hanging="360"/>
      </w:pPr>
      <w:rPr>
        <w:rFonts w:hint="default" w:ascii="Courier New" w:hAnsi="Courier New"/>
      </w:rPr>
    </w:lvl>
    <w:lvl w:ilvl="2" w:tplc="D256B786">
      <w:start w:val="1"/>
      <w:numFmt w:val="bullet"/>
      <w:lvlText w:val=""/>
      <w:lvlJc w:val="left"/>
      <w:pPr>
        <w:ind w:left="2160" w:hanging="360"/>
      </w:pPr>
      <w:rPr>
        <w:rFonts w:hint="default" w:ascii="Wingdings" w:hAnsi="Wingdings"/>
      </w:rPr>
    </w:lvl>
    <w:lvl w:ilvl="3" w:tplc="1A42BB18">
      <w:start w:val="1"/>
      <w:numFmt w:val="bullet"/>
      <w:lvlText w:val=""/>
      <w:lvlJc w:val="left"/>
      <w:pPr>
        <w:ind w:left="2880" w:hanging="360"/>
      </w:pPr>
      <w:rPr>
        <w:rFonts w:hint="default" w:ascii="Symbol" w:hAnsi="Symbol"/>
      </w:rPr>
    </w:lvl>
    <w:lvl w:ilvl="4" w:tplc="3058E8FE">
      <w:start w:val="1"/>
      <w:numFmt w:val="bullet"/>
      <w:lvlText w:val="o"/>
      <w:lvlJc w:val="left"/>
      <w:pPr>
        <w:ind w:left="3600" w:hanging="360"/>
      </w:pPr>
      <w:rPr>
        <w:rFonts w:hint="default" w:ascii="Courier New" w:hAnsi="Courier New"/>
      </w:rPr>
    </w:lvl>
    <w:lvl w:ilvl="5" w:tplc="108C19D0">
      <w:start w:val="1"/>
      <w:numFmt w:val="bullet"/>
      <w:lvlText w:val=""/>
      <w:lvlJc w:val="left"/>
      <w:pPr>
        <w:ind w:left="4320" w:hanging="360"/>
      </w:pPr>
      <w:rPr>
        <w:rFonts w:hint="default" w:ascii="Wingdings" w:hAnsi="Wingdings"/>
      </w:rPr>
    </w:lvl>
    <w:lvl w:ilvl="6" w:tplc="81D0AF80">
      <w:start w:val="1"/>
      <w:numFmt w:val="bullet"/>
      <w:lvlText w:val=""/>
      <w:lvlJc w:val="left"/>
      <w:pPr>
        <w:ind w:left="5040" w:hanging="360"/>
      </w:pPr>
      <w:rPr>
        <w:rFonts w:hint="default" w:ascii="Symbol" w:hAnsi="Symbol"/>
      </w:rPr>
    </w:lvl>
    <w:lvl w:ilvl="7" w:tplc="53FA329E">
      <w:start w:val="1"/>
      <w:numFmt w:val="bullet"/>
      <w:lvlText w:val="o"/>
      <w:lvlJc w:val="left"/>
      <w:pPr>
        <w:ind w:left="5760" w:hanging="360"/>
      </w:pPr>
      <w:rPr>
        <w:rFonts w:hint="default" w:ascii="Courier New" w:hAnsi="Courier New"/>
      </w:rPr>
    </w:lvl>
    <w:lvl w:ilvl="8" w:tplc="68B67F6C">
      <w:start w:val="1"/>
      <w:numFmt w:val="bullet"/>
      <w:lvlText w:val=""/>
      <w:lvlJc w:val="left"/>
      <w:pPr>
        <w:ind w:left="6480" w:hanging="360"/>
      </w:pPr>
      <w:rPr>
        <w:rFonts w:hint="default" w:ascii="Wingdings" w:hAnsi="Wingdings"/>
      </w:rPr>
    </w:lvl>
  </w:abstractNum>
  <w:abstractNum w:abstractNumId="5" w15:restartNumberingAfterBreak="0">
    <w:nsid w:val="19B111C0"/>
    <w:multiLevelType w:val="hybridMultilevel"/>
    <w:tmpl w:val="FFFFFFFF"/>
    <w:lvl w:ilvl="0" w:tplc="AEBE6462">
      <w:start w:val="1"/>
      <w:numFmt w:val="decimal"/>
      <w:lvlText w:val="%1."/>
      <w:lvlJc w:val="left"/>
      <w:pPr>
        <w:ind w:left="720" w:hanging="360"/>
      </w:pPr>
    </w:lvl>
    <w:lvl w:ilvl="1" w:tplc="A3E89034">
      <w:start w:val="1"/>
      <w:numFmt w:val="lowerLetter"/>
      <w:lvlText w:val="%2."/>
      <w:lvlJc w:val="left"/>
      <w:pPr>
        <w:ind w:left="1440" w:hanging="360"/>
      </w:pPr>
    </w:lvl>
    <w:lvl w:ilvl="2" w:tplc="84BC801C">
      <w:start w:val="1"/>
      <w:numFmt w:val="lowerRoman"/>
      <w:lvlText w:val="%3."/>
      <w:lvlJc w:val="right"/>
      <w:pPr>
        <w:ind w:left="2160" w:hanging="180"/>
      </w:pPr>
    </w:lvl>
    <w:lvl w:ilvl="3" w:tplc="1120704E">
      <w:start w:val="1"/>
      <w:numFmt w:val="decimal"/>
      <w:lvlText w:val="%4."/>
      <w:lvlJc w:val="left"/>
      <w:pPr>
        <w:ind w:left="2880" w:hanging="360"/>
      </w:pPr>
    </w:lvl>
    <w:lvl w:ilvl="4" w:tplc="D2825BBE">
      <w:start w:val="1"/>
      <w:numFmt w:val="lowerLetter"/>
      <w:lvlText w:val="%5."/>
      <w:lvlJc w:val="left"/>
      <w:pPr>
        <w:ind w:left="3600" w:hanging="360"/>
      </w:pPr>
    </w:lvl>
    <w:lvl w:ilvl="5" w:tplc="027A50BE">
      <w:start w:val="1"/>
      <w:numFmt w:val="lowerRoman"/>
      <w:lvlText w:val="%6."/>
      <w:lvlJc w:val="right"/>
      <w:pPr>
        <w:ind w:left="4320" w:hanging="180"/>
      </w:pPr>
    </w:lvl>
    <w:lvl w:ilvl="6" w:tplc="F5685C34">
      <w:start w:val="1"/>
      <w:numFmt w:val="decimal"/>
      <w:lvlText w:val="%7."/>
      <w:lvlJc w:val="left"/>
      <w:pPr>
        <w:ind w:left="5040" w:hanging="360"/>
      </w:pPr>
    </w:lvl>
    <w:lvl w:ilvl="7" w:tplc="D408DE10">
      <w:start w:val="1"/>
      <w:numFmt w:val="lowerLetter"/>
      <w:lvlText w:val="%8."/>
      <w:lvlJc w:val="left"/>
      <w:pPr>
        <w:ind w:left="5760" w:hanging="360"/>
      </w:pPr>
    </w:lvl>
    <w:lvl w:ilvl="8" w:tplc="9B76AE56">
      <w:start w:val="1"/>
      <w:numFmt w:val="lowerRoman"/>
      <w:lvlText w:val="%9."/>
      <w:lvlJc w:val="right"/>
      <w:pPr>
        <w:ind w:left="6480" w:hanging="180"/>
      </w:pPr>
    </w:lvl>
  </w:abstractNum>
  <w:abstractNum w:abstractNumId="6" w15:restartNumberingAfterBreak="0">
    <w:nsid w:val="1B112470"/>
    <w:multiLevelType w:val="hybridMultilevel"/>
    <w:tmpl w:val="234A5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A020B6"/>
    <w:multiLevelType w:val="hybridMultilevel"/>
    <w:tmpl w:val="19483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DF271D"/>
    <w:multiLevelType w:val="hybridMultilevel"/>
    <w:tmpl w:val="FFFFFFFF"/>
    <w:lvl w:ilvl="0" w:tplc="2DBAC37C">
      <w:start w:val="1"/>
      <w:numFmt w:val="decimal"/>
      <w:lvlText w:val="%1."/>
      <w:lvlJc w:val="left"/>
      <w:pPr>
        <w:ind w:left="720" w:hanging="360"/>
      </w:pPr>
    </w:lvl>
    <w:lvl w:ilvl="1" w:tplc="18E8BEBE">
      <w:start w:val="1"/>
      <w:numFmt w:val="lowerLetter"/>
      <w:lvlText w:val="%2."/>
      <w:lvlJc w:val="left"/>
      <w:pPr>
        <w:ind w:left="1440" w:hanging="360"/>
      </w:pPr>
    </w:lvl>
    <w:lvl w:ilvl="2" w:tplc="137CCC46">
      <w:start w:val="1"/>
      <w:numFmt w:val="lowerRoman"/>
      <w:lvlText w:val="%3."/>
      <w:lvlJc w:val="right"/>
      <w:pPr>
        <w:ind w:left="2160" w:hanging="180"/>
      </w:pPr>
    </w:lvl>
    <w:lvl w:ilvl="3" w:tplc="18B2B6A8">
      <w:start w:val="1"/>
      <w:numFmt w:val="decimal"/>
      <w:lvlText w:val="%4."/>
      <w:lvlJc w:val="left"/>
      <w:pPr>
        <w:ind w:left="2880" w:hanging="360"/>
      </w:pPr>
    </w:lvl>
    <w:lvl w:ilvl="4" w:tplc="E408ACFE">
      <w:start w:val="1"/>
      <w:numFmt w:val="lowerLetter"/>
      <w:lvlText w:val="%5."/>
      <w:lvlJc w:val="left"/>
      <w:pPr>
        <w:ind w:left="3600" w:hanging="360"/>
      </w:pPr>
    </w:lvl>
    <w:lvl w:ilvl="5" w:tplc="F9863910">
      <w:start w:val="1"/>
      <w:numFmt w:val="lowerRoman"/>
      <w:lvlText w:val="%6."/>
      <w:lvlJc w:val="right"/>
      <w:pPr>
        <w:ind w:left="4320" w:hanging="180"/>
      </w:pPr>
    </w:lvl>
    <w:lvl w:ilvl="6" w:tplc="7DAE1C30">
      <w:start w:val="1"/>
      <w:numFmt w:val="decimal"/>
      <w:lvlText w:val="%7."/>
      <w:lvlJc w:val="left"/>
      <w:pPr>
        <w:ind w:left="5040" w:hanging="360"/>
      </w:pPr>
    </w:lvl>
    <w:lvl w:ilvl="7" w:tplc="A8DC8814">
      <w:start w:val="1"/>
      <w:numFmt w:val="lowerLetter"/>
      <w:lvlText w:val="%8."/>
      <w:lvlJc w:val="left"/>
      <w:pPr>
        <w:ind w:left="5760" w:hanging="360"/>
      </w:pPr>
    </w:lvl>
    <w:lvl w:ilvl="8" w:tplc="FF3A0956">
      <w:start w:val="1"/>
      <w:numFmt w:val="lowerRoman"/>
      <w:lvlText w:val="%9."/>
      <w:lvlJc w:val="right"/>
      <w:pPr>
        <w:ind w:left="6480" w:hanging="180"/>
      </w:pPr>
    </w:lvl>
  </w:abstractNum>
  <w:abstractNum w:abstractNumId="9" w15:restartNumberingAfterBreak="0">
    <w:nsid w:val="27BB48B9"/>
    <w:multiLevelType w:val="hybridMultilevel"/>
    <w:tmpl w:val="FFFFFFFF"/>
    <w:lvl w:ilvl="0" w:tplc="B1DA7970">
      <w:start w:val="1"/>
      <w:numFmt w:val="decimal"/>
      <w:lvlText w:val="%1."/>
      <w:lvlJc w:val="left"/>
      <w:pPr>
        <w:ind w:left="720" w:hanging="360"/>
      </w:pPr>
    </w:lvl>
    <w:lvl w:ilvl="1" w:tplc="3CC24C12">
      <w:start w:val="1"/>
      <w:numFmt w:val="lowerLetter"/>
      <w:lvlText w:val="%2."/>
      <w:lvlJc w:val="left"/>
      <w:pPr>
        <w:ind w:left="1440" w:hanging="360"/>
      </w:pPr>
    </w:lvl>
    <w:lvl w:ilvl="2" w:tplc="D696C6CA">
      <w:start w:val="1"/>
      <w:numFmt w:val="lowerRoman"/>
      <w:lvlText w:val="%3."/>
      <w:lvlJc w:val="right"/>
      <w:pPr>
        <w:ind w:left="2160" w:hanging="180"/>
      </w:pPr>
    </w:lvl>
    <w:lvl w:ilvl="3" w:tplc="AF98E880">
      <w:start w:val="1"/>
      <w:numFmt w:val="decimal"/>
      <w:lvlText w:val="%4."/>
      <w:lvlJc w:val="left"/>
      <w:pPr>
        <w:ind w:left="2880" w:hanging="360"/>
      </w:pPr>
    </w:lvl>
    <w:lvl w:ilvl="4" w:tplc="234C648C">
      <w:start w:val="1"/>
      <w:numFmt w:val="lowerLetter"/>
      <w:lvlText w:val="%5."/>
      <w:lvlJc w:val="left"/>
      <w:pPr>
        <w:ind w:left="3600" w:hanging="360"/>
      </w:pPr>
    </w:lvl>
    <w:lvl w:ilvl="5" w:tplc="C7B4CBC0">
      <w:start w:val="1"/>
      <w:numFmt w:val="lowerRoman"/>
      <w:lvlText w:val="%6."/>
      <w:lvlJc w:val="right"/>
      <w:pPr>
        <w:ind w:left="4320" w:hanging="180"/>
      </w:pPr>
    </w:lvl>
    <w:lvl w:ilvl="6" w:tplc="2C88DE8C">
      <w:start w:val="1"/>
      <w:numFmt w:val="decimal"/>
      <w:lvlText w:val="%7."/>
      <w:lvlJc w:val="left"/>
      <w:pPr>
        <w:ind w:left="5040" w:hanging="360"/>
      </w:pPr>
    </w:lvl>
    <w:lvl w:ilvl="7" w:tplc="51161020">
      <w:start w:val="1"/>
      <w:numFmt w:val="lowerLetter"/>
      <w:lvlText w:val="%8."/>
      <w:lvlJc w:val="left"/>
      <w:pPr>
        <w:ind w:left="5760" w:hanging="360"/>
      </w:pPr>
    </w:lvl>
    <w:lvl w:ilvl="8" w:tplc="F7007896">
      <w:start w:val="1"/>
      <w:numFmt w:val="lowerRoman"/>
      <w:lvlText w:val="%9."/>
      <w:lvlJc w:val="right"/>
      <w:pPr>
        <w:ind w:left="6480" w:hanging="180"/>
      </w:pPr>
    </w:lvl>
  </w:abstractNum>
  <w:abstractNum w:abstractNumId="10" w15:restartNumberingAfterBreak="0">
    <w:nsid w:val="2B47236E"/>
    <w:multiLevelType w:val="hybridMultilevel"/>
    <w:tmpl w:val="FFFFFFFF"/>
    <w:lvl w:ilvl="0" w:tplc="5A8E67B4">
      <w:start w:val="1"/>
      <w:numFmt w:val="bullet"/>
      <w:lvlText w:val=""/>
      <w:lvlJc w:val="left"/>
      <w:pPr>
        <w:ind w:left="720" w:hanging="360"/>
      </w:pPr>
      <w:rPr>
        <w:rFonts w:hint="default" w:ascii="Symbol" w:hAnsi="Symbol"/>
      </w:rPr>
    </w:lvl>
    <w:lvl w:ilvl="1" w:tplc="041CED92">
      <w:start w:val="1"/>
      <w:numFmt w:val="bullet"/>
      <w:lvlText w:val="o"/>
      <w:lvlJc w:val="left"/>
      <w:pPr>
        <w:ind w:left="1440" w:hanging="360"/>
      </w:pPr>
      <w:rPr>
        <w:rFonts w:hint="default" w:ascii="Courier New" w:hAnsi="Courier New"/>
      </w:rPr>
    </w:lvl>
    <w:lvl w:ilvl="2" w:tplc="7C52BF52">
      <w:start w:val="1"/>
      <w:numFmt w:val="bullet"/>
      <w:lvlText w:val=""/>
      <w:lvlJc w:val="left"/>
      <w:pPr>
        <w:ind w:left="2160" w:hanging="360"/>
      </w:pPr>
      <w:rPr>
        <w:rFonts w:hint="default" w:ascii="Wingdings" w:hAnsi="Wingdings"/>
      </w:rPr>
    </w:lvl>
    <w:lvl w:ilvl="3" w:tplc="5ED0DBE4">
      <w:start w:val="1"/>
      <w:numFmt w:val="bullet"/>
      <w:lvlText w:val=""/>
      <w:lvlJc w:val="left"/>
      <w:pPr>
        <w:ind w:left="2880" w:hanging="360"/>
      </w:pPr>
      <w:rPr>
        <w:rFonts w:hint="default" w:ascii="Symbol" w:hAnsi="Symbol"/>
      </w:rPr>
    </w:lvl>
    <w:lvl w:ilvl="4" w:tplc="44BA165E">
      <w:start w:val="1"/>
      <w:numFmt w:val="bullet"/>
      <w:lvlText w:val="o"/>
      <w:lvlJc w:val="left"/>
      <w:pPr>
        <w:ind w:left="3600" w:hanging="360"/>
      </w:pPr>
      <w:rPr>
        <w:rFonts w:hint="default" w:ascii="Courier New" w:hAnsi="Courier New"/>
      </w:rPr>
    </w:lvl>
    <w:lvl w:ilvl="5" w:tplc="8856D744">
      <w:start w:val="1"/>
      <w:numFmt w:val="bullet"/>
      <w:lvlText w:val=""/>
      <w:lvlJc w:val="left"/>
      <w:pPr>
        <w:ind w:left="4320" w:hanging="360"/>
      </w:pPr>
      <w:rPr>
        <w:rFonts w:hint="default" w:ascii="Wingdings" w:hAnsi="Wingdings"/>
      </w:rPr>
    </w:lvl>
    <w:lvl w:ilvl="6" w:tplc="0D70EF6C">
      <w:start w:val="1"/>
      <w:numFmt w:val="bullet"/>
      <w:lvlText w:val=""/>
      <w:lvlJc w:val="left"/>
      <w:pPr>
        <w:ind w:left="5040" w:hanging="360"/>
      </w:pPr>
      <w:rPr>
        <w:rFonts w:hint="default" w:ascii="Symbol" w:hAnsi="Symbol"/>
      </w:rPr>
    </w:lvl>
    <w:lvl w:ilvl="7" w:tplc="86BE8646">
      <w:start w:val="1"/>
      <w:numFmt w:val="bullet"/>
      <w:lvlText w:val="o"/>
      <w:lvlJc w:val="left"/>
      <w:pPr>
        <w:ind w:left="5760" w:hanging="360"/>
      </w:pPr>
      <w:rPr>
        <w:rFonts w:hint="default" w:ascii="Courier New" w:hAnsi="Courier New"/>
      </w:rPr>
    </w:lvl>
    <w:lvl w:ilvl="8" w:tplc="990C0E1C">
      <w:start w:val="1"/>
      <w:numFmt w:val="bullet"/>
      <w:lvlText w:val=""/>
      <w:lvlJc w:val="left"/>
      <w:pPr>
        <w:ind w:left="6480" w:hanging="360"/>
      </w:pPr>
      <w:rPr>
        <w:rFonts w:hint="default" w:ascii="Wingdings" w:hAnsi="Wingdings"/>
      </w:rPr>
    </w:lvl>
  </w:abstractNum>
  <w:abstractNum w:abstractNumId="11" w15:restartNumberingAfterBreak="0">
    <w:nsid w:val="35971436"/>
    <w:multiLevelType w:val="hybridMultilevel"/>
    <w:tmpl w:val="1A56A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0D4174"/>
    <w:multiLevelType w:val="multilevel"/>
    <w:tmpl w:val="72E671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4259DC20"/>
    <w:multiLevelType w:val="hybridMultilevel"/>
    <w:tmpl w:val="FFFFFFFF"/>
    <w:lvl w:ilvl="0" w:tplc="64C2F35C">
      <w:start w:val="1"/>
      <w:numFmt w:val="bullet"/>
      <w:lvlText w:val=""/>
      <w:lvlJc w:val="left"/>
      <w:pPr>
        <w:ind w:left="720" w:hanging="360"/>
      </w:pPr>
      <w:rPr>
        <w:rFonts w:hint="default" w:ascii="Symbol" w:hAnsi="Symbol"/>
      </w:rPr>
    </w:lvl>
    <w:lvl w:ilvl="1" w:tplc="CA4A2556">
      <w:start w:val="1"/>
      <w:numFmt w:val="bullet"/>
      <w:lvlText w:val="o"/>
      <w:lvlJc w:val="left"/>
      <w:pPr>
        <w:ind w:left="1440" w:hanging="360"/>
      </w:pPr>
      <w:rPr>
        <w:rFonts w:hint="default" w:ascii="Courier New" w:hAnsi="Courier New"/>
      </w:rPr>
    </w:lvl>
    <w:lvl w:ilvl="2" w:tplc="98CC5B16">
      <w:start w:val="1"/>
      <w:numFmt w:val="bullet"/>
      <w:lvlText w:val=""/>
      <w:lvlJc w:val="left"/>
      <w:pPr>
        <w:ind w:left="2160" w:hanging="360"/>
      </w:pPr>
      <w:rPr>
        <w:rFonts w:hint="default" w:ascii="Wingdings" w:hAnsi="Wingdings"/>
      </w:rPr>
    </w:lvl>
    <w:lvl w:ilvl="3" w:tplc="E5A47BD0">
      <w:start w:val="1"/>
      <w:numFmt w:val="bullet"/>
      <w:lvlText w:val=""/>
      <w:lvlJc w:val="left"/>
      <w:pPr>
        <w:ind w:left="2880" w:hanging="360"/>
      </w:pPr>
      <w:rPr>
        <w:rFonts w:hint="default" w:ascii="Symbol" w:hAnsi="Symbol"/>
      </w:rPr>
    </w:lvl>
    <w:lvl w:ilvl="4" w:tplc="791EE65A">
      <w:start w:val="1"/>
      <w:numFmt w:val="bullet"/>
      <w:lvlText w:val="o"/>
      <w:lvlJc w:val="left"/>
      <w:pPr>
        <w:ind w:left="3600" w:hanging="360"/>
      </w:pPr>
      <w:rPr>
        <w:rFonts w:hint="default" w:ascii="Courier New" w:hAnsi="Courier New"/>
      </w:rPr>
    </w:lvl>
    <w:lvl w:ilvl="5" w:tplc="C30AD8FE">
      <w:start w:val="1"/>
      <w:numFmt w:val="bullet"/>
      <w:lvlText w:val=""/>
      <w:lvlJc w:val="left"/>
      <w:pPr>
        <w:ind w:left="4320" w:hanging="360"/>
      </w:pPr>
      <w:rPr>
        <w:rFonts w:hint="default" w:ascii="Wingdings" w:hAnsi="Wingdings"/>
      </w:rPr>
    </w:lvl>
    <w:lvl w:ilvl="6" w:tplc="3790FAD4">
      <w:start w:val="1"/>
      <w:numFmt w:val="bullet"/>
      <w:lvlText w:val=""/>
      <w:lvlJc w:val="left"/>
      <w:pPr>
        <w:ind w:left="5040" w:hanging="360"/>
      </w:pPr>
      <w:rPr>
        <w:rFonts w:hint="default" w:ascii="Symbol" w:hAnsi="Symbol"/>
      </w:rPr>
    </w:lvl>
    <w:lvl w:ilvl="7" w:tplc="4B742EC4">
      <w:start w:val="1"/>
      <w:numFmt w:val="bullet"/>
      <w:lvlText w:val="o"/>
      <w:lvlJc w:val="left"/>
      <w:pPr>
        <w:ind w:left="5760" w:hanging="360"/>
      </w:pPr>
      <w:rPr>
        <w:rFonts w:hint="default" w:ascii="Courier New" w:hAnsi="Courier New"/>
      </w:rPr>
    </w:lvl>
    <w:lvl w:ilvl="8" w:tplc="5A98D154">
      <w:start w:val="1"/>
      <w:numFmt w:val="bullet"/>
      <w:lvlText w:val=""/>
      <w:lvlJc w:val="left"/>
      <w:pPr>
        <w:ind w:left="6480" w:hanging="360"/>
      </w:pPr>
      <w:rPr>
        <w:rFonts w:hint="default" w:ascii="Wingdings" w:hAnsi="Wingdings"/>
      </w:rPr>
    </w:lvl>
  </w:abstractNum>
  <w:abstractNum w:abstractNumId="14" w15:restartNumberingAfterBreak="0">
    <w:nsid w:val="4AED207E"/>
    <w:multiLevelType w:val="hybridMultilevel"/>
    <w:tmpl w:val="EBE09E16"/>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15A31BE"/>
    <w:multiLevelType w:val="hybridMultilevel"/>
    <w:tmpl w:val="FFFFFFFF"/>
    <w:lvl w:ilvl="0" w:tplc="1DF8FAEC">
      <w:start w:val="1"/>
      <w:numFmt w:val="bullet"/>
      <w:lvlText w:val=""/>
      <w:lvlJc w:val="left"/>
      <w:pPr>
        <w:ind w:left="720" w:hanging="360"/>
      </w:pPr>
      <w:rPr>
        <w:rFonts w:hint="default" w:ascii="Symbol" w:hAnsi="Symbol"/>
      </w:rPr>
    </w:lvl>
    <w:lvl w:ilvl="1" w:tplc="D1FE7824">
      <w:start w:val="1"/>
      <w:numFmt w:val="bullet"/>
      <w:lvlText w:val=""/>
      <w:lvlJc w:val="left"/>
      <w:pPr>
        <w:ind w:left="1440" w:hanging="360"/>
      </w:pPr>
      <w:rPr>
        <w:rFonts w:hint="default" w:ascii="Symbol" w:hAnsi="Symbol"/>
      </w:rPr>
    </w:lvl>
    <w:lvl w:ilvl="2" w:tplc="80D62076">
      <w:start w:val="1"/>
      <w:numFmt w:val="bullet"/>
      <w:lvlText w:val=""/>
      <w:lvlJc w:val="left"/>
      <w:pPr>
        <w:ind w:left="2160" w:hanging="360"/>
      </w:pPr>
      <w:rPr>
        <w:rFonts w:hint="default" w:ascii="Wingdings" w:hAnsi="Wingdings"/>
      </w:rPr>
    </w:lvl>
    <w:lvl w:ilvl="3" w:tplc="9FE23A5A">
      <w:start w:val="1"/>
      <w:numFmt w:val="bullet"/>
      <w:lvlText w:val=""/>
      <w:lvlJc w:val="left"/>
      <w:pPr>
        <w:ind w:left="2880" w:hanging="360"/>
      </w:pPr>
      <w:rPr>
        <w:rFonts w:hint="default" w:ascii="Symbol" w:hAnsi="Symbol"/>
      </w:rPr>
    </w:lvl>
    <w:lvl w:ilvl="4" w:tplc="21204604">
      <w:start w:val="1"/>
      <w:numFmt w:val="bullet"/>
      <w:lvlText w:val="o"/>
      <w:lvlJc w:val="left"/>
      <w:pPr>
        <w:ind w:left="3600" w:hanging="360"/>
      </w:pPr>
      <w:rPr>
        <w:rFonts w:hint="default" w:ascii="Courier New" w:hAnsi="Courier New"/>
      </w:rPr>
    </w:lvl>
    <w:lvl w:ilvl="5" w:tplc="7C92821C">
      <w:start w:val="1"/>
      <w:numFmt w:val="bullet"/>
      <w:lvlText w:val=""/>
      <w:lvlJc w:val="left"/>
      <w:pPr>
        <w:ind w:left="4320" w:hanging="360"/>
      </w:pPr>
      <w:rPr>
        <w:rFonts w:hint="default" w:ascii="Wingdings" w:hAnsi="Wingdings"/>
      </w:rPr>
    </w:lvl>
    <w:lvl w:ilvl="6" w:tplc="ECEEFB40">
      <w:start w:val="1"/>
      <w:numFmt w:val="bullet"/>
      <w:lvlText w:val=""/>
      <w:lvlJc w:val="left"/>
      <w:pPr>
        <w:ind w:left="5040" w:hanging="360"/>
      </w:pPr>
      <w:rPr>
        <w:rFonts w:hint="default" w:ascii="Symbol" w:hAnsi="Symbol"/>
      </w:rPr>
    </w:lvl>
    <w:lvl w:ilvl="7" w:tplc="48CC4314">
      <w:start w:val="1"/>
      <w:numFmt w:val="bullet"/>
      <w:lvlText w:val="o"/>
      <w:lvlJc w:val="left"/>
      <w:pPr>
        <w:ind w:left="5760" w:hanging="360"/>
      </w:pPr>
      <w:rPr>
        <w:rFonts w:hint="default" w:ascii="Courier New" w:hAnsi="Courier New"/>
      </w:rPr>
    </w:lvl>
    <w:lvl w:ilvl="8" w:tplc="BD109BFC">
      <w:start w:val="1"/>
      <w:numFmt w:val="bullet"/>
      <w:lvlText w:val=""/>
      <w:lvlJc w:val="left"/>
      <w:pPr>
        <w:ind w:left="6480" w:hanging="360"/>
      </w:pPr>
      <w:rPr>
        <w:rFonts w:hint="default" w:ascii="Wingdings" w:hAnsi="Wingdings"/>
      </w:rPr>
    </w:lvl>
  </w:abstractNum>
  <w:abstractNum w:abstractNumId="16" w15:restartNumberingAfterBreak="0">
    <w:nsid w:val="517B2802"/>
    <w:multiLevelType w:val="hybridMultilevel"/>
    <w:tmpl w:val="FED280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9C705E"/>
    <w:multiLevelType w:val="hybridMultilevel"/>
    <w:tmpl w:val="FFFFFFFF"/>
    <w:lvl w:ilvl="0" w:tplc="81B6A09C">
      <w:start w:val="1"/>
      <w:numFmt w:val="bullet"/>
      <w:lvlText w:val=""/>
      <w:lvlJc w:val="left"/>
      <w:pPr>
        <w:ind w:left="720" w:hanging="360"/>
      </w:pPr>
      <w:rPr>
        <w:rFonts w:hint="default" w:ascii="Symbol" w:hAnsi="Symbol"/>
      </w:rPr>
    </w:lvl>
    <w:lvl w:ilvl="1" w:tplc="2E42E588">
      <w:start w:val="1"/>
      <w:numFmt w:val="bullet"/>
      <w:lvlText w:val="o"/>
      <w:lvlJc w:val="left"/>
      <w:pPr>
        <w:ind w:left="1440" w:hanging="360"/>
      </w:pPr>
      <w:rPr>
        <w:rFonts w:hint="default" w:ascii="Courier New" w:hAnsi="Courier New"/>
      </w:rPr>
    </w:lvl>
    <w:lvl w:ilvl="2" w:tplc="58F2C110">
      <w:start w:val="1"/>
      <w:numFmt w:val="bullet"/>
      <w:lvlText w:val=""/>
      <w:lvlJc w:val="left"/>
      <w:pPr>
        <w:ind w:left="2160" w:hanging="360"/>
      </w:pPr>
      <w:rPr>
        <w:rFonts w:hint="default" w:ascii="Wingdings" w:hAnsi="Wingdings"/>
      </w:rPr>
    </w:lvl>
    <w:lvl w:ilvl="3" w:tplc="2C9EFD5E">
      <w:start w:val="1"/>
      <w:numFmt w:val="bullet"/>
      <w:lvlText w:val=""/>
      <w:lvlJc w:val="left"/>
      <w:pPr>
        <w:ind w:left="2880" w:hanging="360"/>
      </w:pPr>
      <w:rPr>
        <w:rFonts w:hint="default" w:ascii="Symbol" w:hAnsi="Symbol"/>
      </w:rPr>
    </w:lvl>
    <w:lvl w:ilvl="4" w:tplc="AE185E22">
      <w:start w:val="1"/>
      <w:numFmt w:val="bullet"/>
      <w:lvlText w:val="o"/>
      <w:lvlJc w:val="left"/>
      <w:pPr>
        <w:ind w:left="3600" w:hanging="360"/>
      </w:pPr>
      <w:rPr>
        <w:rFonts w:hint="default" w:ascii="Courier New" w:hAnsi="Courier New"/>
      </w:rPr>
    </w:lvl>
    <w:lvl w:ilvl="5" w:tplc="D6E2377A">
      <w:start w:val="1"/>
      <w:numFmt w:val="bullet"/>
      <w:lvlText w:val=""/>
      <w:lvlJc w:val="left"/>
      <w:pPr>
        <w:ind w:left="4320" w:hanging="360"/>
      </w:pPr>
      <w:rPr>
        <w:rFonts w:hint="default" w:ascii="Wingdings" w:hAnsi="Wingdings"/>
      </w:rPr>
    </w:lvl>
    <w:lvl w:ilvl="6" w:tplc="AAE0BD20">
      <w:start w:val="1"/>
      <w:numFmt w:val="bullet"/>
      <w:lvlText w:val=""/>
      <w:lvlJc w:val="left"/>
      <w:pPr>
        <w:ind w:left="5040" w:hanging="360"/>
      </w:pPr>
      <w:rPr>
        <w:rFonts w:hint="default" w:ascii="Symbol" w:hAnsi="Symbol"/>
      </w:rPr>
    </w:lvl>
    <w:lvl w:ilvl="7" w:tplc="295AC49E">
      <w:start w:val="1"/>
      <w:numFmt w:val="bullet"/>
      <w:lvlText w:val="o"/>
      <w:lvlJc w:val="left"/>
      <w:pPr>
        <w:ind w:left="5760" w:hanging="360"/>
      </w:pPr>
      <w:rPr>
        <w:rFonts w:hint="default" w:ascii="Courier New" w:hAnsi="Courier New"/>
      </w:rPr>
    </w:lvl>
    <w:lvl w:ilvl="8" w:tplc="71728CA0">
      <w:start w:val="1"/>
      <w:numFmt w:val="bullet"/>
      <w:lvlText w:val=""/>
      <w:lvlJc w:val="left"/>
      <w:pPr>
        <w:ind w:left="6480" w:hanging="360"/>
      </w:pPr>
      <w:rPr>
        <w:rFonts w:hint="default" w:ascii="Wingdings" w:hAnsi="Wingdings"/>
      </w:rPr>
    </w:lvl>
  </w:abstractNum>
  <w:abstractNum w:abstractNumId="18" w15:restartNumberingAfterBreak="0">
    <w:nsid w:val="640B58BC"/>
    <w:multiLevelType w:val="hybridMultilevel"/>
    <w:tmpl w:val="FFFFFFFF"/>
    <w:lvl w:ilvl="0" w:tplc="AB126C0A">
      <w:start w:val="1"/>
      <w:numFmt w:val="bullet"/>
      <w:lvlText w:val=""/>
      <w:lvlJc w:val="left"/>
      <w:pPr>
        <w:ind w:left="720" w:hanging="360"/>
      </w:pPr>
      <w:rPr>
        <w:rFonts w:hint="default" w:ascii="Symbol" w:hAnsi="Symbol"/>
      </w:rPr>
    </w:lvl>
    <w:lvl w:ilvl="1" w:tplc="1D1054A8">
      <w:start w:val="1"/>
      <w:numFmt w:val="bullet"/>
      <w:lvlText w:val="o"/>
      <w:lvlJc w:val="left"/>
      <w:pPr>
        <w:ind w:left="1440" w:hanging="360"/>
      </w:pPr>
      <w:rPr>
        <w:rFonts w:hint="default" w:ascii="Courier New" w:hAnsi="Courier New"/>
      </w:rPr>
    </w:lvl>
    <w:lvl w:ilvl="2" w:tplc="10DAE09E">
      <w:start w:val="1"/>
      <w:numFmt w:val="bullet"/>
      <w:lvlText w:val=""/>
      <w:lvlJc w:val="left"/>
      <w:pPr>
        <w:ind w:left="2160" w:hanging="360"/>
      </w:pPr>
      <w:rPr>
        <w:rFonts w:hint="default" w:ascii="Wingdings" w:hAnsi="Wingdings"/>
      </w:rPr>
    </w:lvl>
    <w:lvl w:ilvl="3" w:tplc="D20EFD18">
      <w:start w:val="1"/>
      <w:numFmt w:val="bullet"/>
      <w:lvlText w:val=""/>
      <w:lvlJc w:val="left"/>
      <w:pPr>
        <w:ind w:left="2880" w:hanging="360"/>
      </w:pPr>
      <w:rPr>
        <w:rFonts w:hint="default" w:ascii="Symbol" w:hAnsi="Symbol"/>
      </w:rPr>
    </w:lvl>
    <w:lvl w:ilvl="4" w:tplc="04D4B080">
      <w:start w:val="1"/>
      <w:numFmt w:val="bullet"/>
      <w:lvlText w:val="o"/>
      <w:lvlJc w:val="left"/>
      <w:pPr>
        <w:ind w:left="3600" w:hanging="360"/>
      </w:pPr>
      <w:rPr>
        <w:rFonts w:hint="default" w:ascii="Courier New" w:hAnsi="Courier New"/>
      </w:rPr>
    </w:lvl>
    <w:lvl w:ilvl="5" w:tplc="D1C63DAC">
      <w:start w:val="1"/>
      <w:numFmt w:val="bullet"/>
      <w:lvlText w:val=""/>
      <w:lvlJc w:val="left"/>
      <w:pPr>
        <w:ind w:left="4320" w:hanging="360"/>
      </w:pPr>
      <w:rPr>
        <w:rFonts w:hint="default" w:ascii="Wingdings" w:hAnsi="Wingdings"/>
      </w:rPr>
    </w:lvl>
    <w:lvl w:ilvl="6" w:tplc="477AA3EC">
      <w:start w:val="1"/>
      <w:numFmt w:val="bullet"/>
      <w:lvlText w:val=""/>
      <w:lvlJc w:val="left"/>
      <w:pPr>
        <w:ind w:left="5040" w:hanging="360"/>
      </w:pPr>
      <w:rPr>
        <w:rFonts w:hint="default" w:ascii="Symbol" w:hAnsi="Symbol"/>
      </w:rPr>
    </w:lvl>
    <w:lvl w:ilvl="7" w:tplc="279CD2BA">
      <w:start w:val="1"/>
      <w:numFmt w:val="bullet"/>
      <w:lvlText w:val="o"/>
      <w:lvlJc w:val="left"/>
      <w:pPr>
        <w:ind w:left="5760" w:hanging="360"/>
      </w:pPr>
      <w:rPr>
        <w:rFonts w:hint="default" w:ascii="Courier New" w:hAnsi="Courier New"/>
      </w:rPr>
    </w:lvl>
    <w:lvl w:ilvl="8" w:tplc="E8C20334">
      <w:start w:val="1"/>
      <w:numFmt w:val="bullet"/>
      <w:lvlText w:val=""/>
      <w:lvlJc w:val="left"/>
      <w:pPr>
        <w:ind w:left="6480" w:hanging="360"/>
      </w:pPr>
      <w:rPr>
        <w:rFonts w:hint="default" w:ascii="Wingdings" w:hAnsi="Wingdings"/>
      </w:rPr>
    </w:lvl>
  </w:abstractNum>
  <w:abstractNum w:abstractNumId="19" w15:restartNumberingAfterBreak="0">
    <w:nsid w:val="68F65411"/>
    <w:multiLevelType w:val="hybridMultilevel"/>
    <w:tmpl w:val="FFFFFFFF"/>
    <w:lvl w:ilvl="0" w:tplc="79AE6ED0">
      <w:start w:val="1"/>
      <w:numFmt w:val="bullet"/>
      <w:lvlText w:val=""/>
      <w:lvlJc w:val="left"/>
      <w:pPr>
        <w:ind w:left="720" w:hanging="360"/>
      </w:pPr>
      <w:rPr>
        <w:rFonts w:hint="default" w:ascii="Symbol" w:hAnsi="Symbol"/>
      </w:rPr>
    </w:lvl>
    <w:lvl w:ilvl="1" w:tplc="A36CD07A">
      <w:start w:val="1"/>
      <w:numFmt w:val="bullet"/>
      <w:lvlText w:val="o"/>
      <w:lvlJc w:val="left"/>
      <w:pPr>
        <w:ind w:left="1440" w:hanging="360"/>
      </w:pPr>
      <w:rPr>
        <w:rFonts w:hint="default" w:ascii="Courier New" w:hAnsi="Courier New"/>
      </w:rPr>
    </w:lvl>
    <w:lvl w:ilvl="2" w:tplc="4EBCD508">
      <w:start w:val="1"/>
      <w:numFmt w:val="bullet"/>
      <w:lvlText w:val=""/>
      <w:lvlJc w:val="left"/>
      <w:pPr>
        <w:ind w:left="2160" w:hanging="360"/>
      </w:pPr>
      <w:rPr>
        <w:rFonts w:hint="default" w:ascii="Wingdings" w:hAnsi="Wingdings"/>
      </w:rPr>
    </w:lvl>
    <w:lvl w:ilvl="3" w:tplc="4C70F376">
      <w:start w:val="1"/>
      <w:numFmt w:val="bullet"/>
      <w:lvlText w:val=""/>
      <w:lvlJc w:val="left"/>
      <w:pPr>
        <w:ind w:left="2880" w:hanging="360"/>
      </w:pPr>
      <w:rPr>
        <w:rFonts w:hint="default" w:ascii="Symbol" w:hAnsi="Symbol"/>
      </w:rPr>
    </w:lvl>
    <w:lvl w:ilvl="4" w:tplc="78C8070C">
      <w:start w:val="1"/>
      <w:numFmt w:val="bullet"/>
      <w:lvlText w:val="o"/>
      <w:lvlJc w:val="left"/>
      <w:pPr>
        <w:ind w:left="3600" w:hanging="360"/>
      </w:pPr>
      <w:rPr>
        <w:rFonts w:hint="default" w:ascii="Courier New" w:hAnsi="Courier New"/>
      </w:rPr>
    </w:lvl>
    <w:lvl w:ilvl="5" w:tplc="CB4E18FC">
      <w:start w:val="1"/>
      <w:numFmt w:val="bullet"/>
      <w:lvlText w:val=""/>
      <w:lvlJc w:val="left"/>
      <w:pPr>
        <w:ind w:left="4320" w:hanging="360"/>
      </w:pPr>
      <w:rPr>
        <w:rFonts w:hint="default" w:ascii="Wingdings" w:hAnsi="Wingdings"/>
      </w:rPr>
    </w:lvl>
    <w:lvl w:ilvl="6" w:tplc="BDE45F98">
      <w:start w:val="1"/>
      <w:numFmt w:val="bullet"/>
      <w:lvlText w:val=""/>
      <w:lvlJc w:val="left"/>
      <w:pPr>
        <w:ind w:left="5040" w:hanging="360"/>
      </w:pPr>
      <w:rPr>
        <w:rFonts w:hint="default" w:ascii="Symbol" w:hAnsi="Symbol"/>
      </w:rPr>
    </w:lvl>
    <w:lvl w:ilvl="7" w:tplc="C75CBBC2">
      <w:start w:val="1"/>
      <w:numFmt w:val="bullet"/>
      <w:lvlText w:val="o"/>
      <w:lvlJc w:val="left"/>
      <w:pPr>
        <w:ind w:left="5760" w:hanging="360"/>
      </w:pPr>
      <w:rPr>
        <w:rFonts w:hint="default" w:ascii="Courier New" w:hAnsi="Courier New"/>
      </w:rPr>
    </w:lvl>
    <w:lvl w:ilvl="8" w:tplc="94CCC11E">
      <w:start w:val="1"/>
      <w:numFmt w:val="bullet"/>
      <w:lvlText w:val=""/>
      <w:lvlJc w:val="left"/>
      <w:pPr>
        <w:ind w:left="6480" w:hanging="360"/>
      </w:pPr>
      <w:rPr>
        <w:rFonts w:hint="default" w:ascii="Wingdings" w:hAnsi="Wingdings"/>
      </w:rPr>
    </w:lvl>
  </w:abstractNum>
  <w:abstractNum w:abstractNumId="20" w15:restartNumberingAfterBreak="0">
    <w:nsid w:val="6B0D2034"/>
    <w:multiLevelType w:val="hybridMultilevel"/>
    <w:tmpl w:val="0D0611A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6A54FD"/>
    <w:multiLevelType w:val="hybridMultilevel"/>
    <w:tmpl w:val="2012958C"/>
    <w:lvl w:ilvl="0" w:tplc="9664F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F1EE5C7"/>
    <w:multiLevelType w:val="hybridMultilevel"/>
    <w:tmpl w:val="FFFFFFFF"/>
    <w:lvl w:ilvl="0" w:tplc="E7BCA906">
      <w:start w:val="1"/>
      <w:numFmt w:val="decimal"/>
      <w:lvlText w:val="%1."/>
      <w:lvlJc w:val="left"/>
      <w:pPr>
        <w:ind w:left="720" w:hanging="360"/>
      </w:pPr>
    </w:lvl>
    <w:lvl w:ilvl="1" w:tplc="EFEE4564">
      <w:start w:val="1"/>
      <w:numFmt w:val="lowerLetter"/>
      <w:lvlText w:val="%2."/>
      <w:lvlJc w:val="left"/>
      <w:pPr>
        <w:ind w:left="1440" w:hanging="360"/>
      </w:pPr>
    </w:lvl>
    <w:lvl w:ilvl="2" w:tplc="819E1984">
      <w:start w:val="1"/>
      <w:numFmt w:val="lowerRoman"/>
      <w:lvlText w:val="%3."/>
      <w:lvlJc w:val="right"/>
      <w:pPr>
        <w:ind w:left="2160" w:hanging="180"/>
      </w:pPr>
    </w:lvl>
    <w:lvl w:ilvl="3" w:tplc="2174B5B6">
      <w:start w:val="1"/>
      <w:numFmt w:val="decimal"/>
      <w:lvlText w:val="%4."/>
      <w:lvlJc w:val="left"/>
      <w:pPr>
        <w:ind w:left="2880" w:hanging="360"/>
      </w:pPr>
    </w:lvl>
    <w:lvl w:ilvl="4" w:tplc="935E1800">
      <w:start w:val="1"/>
      <w:numFmt w:val="lowerLetter"/>
      <w:lvlText w:val="%5."/>
      <w:lvlJc w:val="left"/>
      <w:pPr>
        <w:ind w:left="3600" w:hanging="360"/>
      </w:pPr>
    </w:lvl>
    <w:lvl w:ilvl="5" w:tplc="2B2C8DF2">
      <w:start w:val="1"/>
      <w:numFmt w:val="lowerRoman"/>
      <w:lvlText w:val="%6."/>
      <w:lvlJc w:val="right"/>
      <w:pPr>
        <w:ind w:left="4320" w:hanging="180"/>
      </w:pPr>
    </w:lvl>
    <w:lvl w:ilvl="6" w:tplc="277C35F0">
      <w:start w:val="1"/>
      <w:numFmt w:val="decimal"/>
      <w:lvlText w:val="%7."/>
      <w:lvlJc w:val="left"/>
      <w:pPr>
        <w:ind w:left="5040" w:hanging="360"/>
      </w:pPr>
    </w:lvl>
    <w:lvl w:ilvl="7" w:tplc="97B0C1F4">
      <w:start w:val="1"/>
      <w:numFmt w:val="lowerLetter"/>
      <w:lvlText w:val="%8."/>
      <w:lvlJc w:val="left"/>
      <w:pPr>
        <w:ind w:left="5760" w:hanging="360"/>
      </w:pPr>
    </w:lvl>
    <w:lvl w:ilvl="8" w:tplc="2FF40AD6">
      <w:start w:val="1"/>
      <w:numFmt w:val="lowerRoman"/>
      <w:lvlText w:val="%9."/>
      <w:lvlJc w:val="right"/>
      <w:pPr>
        <w:ind w:left="6480" w:hanging="180"/>
      </w:pPr>
    </w:lvl>
  </w:abstractNum>
  <w:abstractNum w:abstractNumId="23" w15:restartNumberingAfterBreak="0">
    <w:nsid w:val="75F727D2"/>
    <w:multiLevelType w:val="hybridMultilevel"/>
    <w:tmpl w:val="FFFFFFFF"/>
    <w:lvl w:ilvl="0" w:tplc="97286476">
      <w:start w:val="1"/>
      <w:numFmt w:val="decimal"/>
      <w:lvlText w:val="%1."/>
      <w:lvlJc w:val="left"/>
      <w:pPr>
        <w:ind w:left="720" w:hanging="360"/>
      </w:pPr>
    </w:lvl>
    <w:lvl w:ilvl="1" w:tplc="7A962B38">
      <w:start w:val="2"/>
      <w:numFmt w:val="lowerLetter"/>
      <w:lvlText w:val="%2."/>
      <w:lvlJc w:val="left"/>
      <w:pPr>
        <w:ind w:left="1440" w:hanging="360"/>
      </w:pPr>
    </w:lvl>
    <w:lvl w:ilvl="2" w:tplc="81808038">
      <w:start w:val="1"/>
      <w:numFmt w:val="lowerRoman"/>
      <w:lvlText w:val="%3."/>
      <w:lvlJc w:val="right"/>
      <w:pPr>
        <w:ind w:left="2160" w:hanging="180"/>
      </w:pPr>
    </w:lvl>
    <w:lvl w:ilvl="3" w:tplc="6532A4D8">
      <w:start w:val="1"/>
      <w:numFmt w:val="decimal"/>
      <w:lvlText w:val="%4."/>
      <w:lvlJc w:val="left"/>
      <w:pPr>
        <w:ind w:left="2880" w:hanging="360"/>
      </w:pPr>
    </w:lvl>
    <w:lvl w:ilvl="4" w:tplc="8744B1AE">
      <w:start w:val="1"/>
      <w:numFmt w:val="lowerLetter"/>
      <w:lvlText w:val="%5."/>
      <w:lvlJc w:val="left"/>
      <w:pPr>
        <w:ind w:left="3600" w:hanging="360"/>
      </w:pPr>
    </w:lvl>
    <w:lvl w:ilvl="5" w:tplc="0A48C9DE">
      <w:start w:val="1"/>
      <w:numFmt w:val="lowerRoman"/>
      <w:lvlText w:val="%6."/>
      <w:lvlJc w:val="right"/>
      <w:pPr>
        <w:ind w:left="4320" w:hanging="180"/>
      </w:pPr>
    </w:lvl>
    <w:lvl w:ilvl="6" w:tplc="C680B092">
      <w:start w:val="1"/>
      <w:numFmt w:val="decimal"/>
      <w:lvlText w:val="%7."/>
      <w:lvlJc w:val="left"/>
      <w:pPr>
        <w:ind w:left="5040" w:hanging="360"/>
      </w:pPr>
    </w:lvl>
    <w:lvl w:ilvl="7" w:tplc="7B025702">
      <w:start w:val="1"/>
      <w:numFmt w:val="lowerLetter"/>
      <w:lvlText w:val="%8."/>
      <w:lvlJc w:val="left"/>
      <w:pPr>
        <w:ind w:left="5760" w:hanging="360"/>
      </w:pPr>
    </w:lvl>
    <w:lvl w:ilvl="8" w:tplc="64044B9E">
      <w:start w:val="1"/>
      <w:numFmt w:val="lowerRoman"/>
      <w:lvlText w:val="%9."/>
      <w:lvlJc w:val="right"/>
      <w:pPr>
        <w:ind w:left="6480" w:hanging="180"/>
      </w:pPr>
    </w:lvl>
  </w:abstractNum>
  <w:abstractNum w:abstractNumId="24" w15:restartNumberingAfterBreak="0">
    <w:nsid w:val="75FDBEB4"/>
    <w:multiLevelType w:val="hybridMultilevel"/>
    <w:tmpl w:val="FFFFFFFF"/>
    <w:lvl w:ilvl="0" w:tplc="7ED64C6C">
      <w:start w:val="1"/>
      <w:numFmt w:val="bullet"/>
      <w:lvlText w:val=""/>
      <w:lvlJc w:val="left"/>
      <w:pPr>
        <w:ind w:left="720" w:hanging="360"/>
      </w:pPr>
      <w:rPr>
        <w:rFonts w:hint="default" w:ascii="Symbol" w:hAnsi="Symbol"/>
      </w:rPr>
    </w:lvl>
    <w:lvl w:ilvl="1" w:tplc="4BC071CE">
      <w:start w:val="1"/>
      <w:numFmt w:val="bullet"/>
      <w:lvlText w:val="o"/>
      <w:lvlJc w:val="left"/>
      <w:pPr>
        <w:ind w:left="1440" w:hanging="360"/>
      </w:pPr>
      <w:rPr>
        <w:rFonts w:hint="default" w:ascii="Courier New" w:hAnsi="Courier New"/>
      </w:rPr>
    </w:lvl>
    <w:lvl w:ilvl="2" w:tplc="66B0FD6C">
      <w:start w:val="1"/>
      <w:numFmt w:val="bullet"/>
      <w:lvlText w:val=""/>
      <w:lvlJc w:val="left"/>
      <w:pPr>
        <w:ind w:left="2160" w:hanging="360"/>
      </w:pPr>
      <w:rPr>
        <w:rFonts w:hint="default" w:ascii="Wingdings" w:hAnsi="Wingdings"/>
      </w:rPr>
    </w:lvl>
    <w:lvl w:ilvl="3" w:tplc="ABCC2C18">
      <w:start w:val="1"/>
      <w:numFmt w:val="bullet"/>
      <w:lvlText w:val=""/>
      <w:lvlJc w:val="left"/>
      <w:pPr>
        <w:ind w:left="2880" w:hanging="360"/>
      </w:pPr>
      <w:rPr>
        <w:rFonts w:hint="default" w:ascii="Symbol" w:hAnsi="Symbol"/>
      </w:rPr>
    </w:lvl>
    <w:lvl w:ilvl="4" w:tplc="1FBCD392">
      <w:start w:val="1"/>
      <w:numFmt w:val="bullet"/>
      <w:lvlText w:val="o"/>
      <w:lvlJc w:val="left"/>
      <w:pPr>
        <w:ind w:left="3600" w:hanging="360"/>
      </w:pPr>
      <w:rPr>
        <w:rFonts w:hint="default" w:ascii="Courier New" w:hAnsi="Courier New"/>
      </w:rPr>
    </w:lvl>
    <w:lvl w:ilvl="5" w:tplc="262CBA06">
      <w:start w:val="1"/>
      <w:numFmt w:val="bullet"/>
      <w:lvlText w:val=""/>
      <w:lvlJc w:val="left"/>
      <w:pPr>
        <w:ind w:left="4320" w:hanging="360"/>
      </w:pPr>
      <w:rPr>
        <w:rFonts w:hint="default" w:ascii="Wingdings" w:hAnsi="Wingdings"/>
      </w:rPr>
    </w:lvl>
    <w:lvl w:ilvl="6" w:tplc="F7FAD676">
      <w:start w:val="1"/>
      <w:numFmt w:val="bullet"/>
      <w:lvlText w:val=""/>
      <w:lvlJc w:val="left"/>
      <w:pPr>
        <w:ind w:left="5040" w:hanging="360"/>
      </w:pPr>
      <w:rPr>
        <w:rFonts w:hint="default" w:ascii="Symbol" w:hAnsi="Symbol"/>
      </w:rPr>
    </w:lvl>
    <w:lvl w:ilvl="7" w:tplc="EAE020C4">
      <w:start w:val="1"/>
      <w:numFmt w:val="bullet"/>
      <w:lvlText w:val="o"/>
      <w:lvlJc w:val="left"/>
      <w:pPr>
        <w:ind w:left="5760" w:hanging="360"/>
      </w:pPr>
      <w:rPr>
        <w:rFonts w:hint="default" w:ascii="Courier New" w:hAnsi="Courier New"/>
      </w:rPr>
    </w:lvl>
    <w:lvl w:ilvl="8" w:tplc="4F48EB7E">
      <w:start w:val="1"/>
      <w:numFmt w:val="bullet"/>
      <w:lvlText w:val=""/>
      <w:lvlJc w:val="left"/>
      <w:pPr>
        <w:ind w:left="6480" w:hanging="360"/>
      </w:pPr>
      <w:rPr>
        <w:rFonts w:hint="default" w:ascii="Wingdings" w:hAnsi="Wingdings"/>
      </w:rPr>
    </w:lvl>
  </w:abstractNum>
  <w:abstractNum w:abstractNumId="25" w15:restartNumberingAfterBreak="0">
    <w:nsid w:val="785B31C0"/>
    <w:multiLevelType w:val="hybridMultilevel"/>
    <w:tmpl w:val="FFFFFFFF"/>
    <w:lvl w:ilvl="0" w:tplc="1C321E44">
      <w:start w:val="1"/>
      <w:numFmt w:val="bullet"/>
      <w:lvlText w:val="-"/>
      <w:lvlJc w:val="left"/>
      <w:pPr>
        <w:ind w:left="720" w:hanging="360"/>
      </w:pPr>
      <w:rPr>
        <w:rFonts w:hint="default" w:ascii="Calibri" w:hAnsi="Calibri"/>
      </w:rPr>
    </w:lvl>
    <w:lvl w:ilvl="1" w:tplc="57B8A690">
      <w:start w:val="1"/>
      <w:numFmt w:val="bullet"/>
      <w:lvlText w:val="o"/>
      <w:lvlJc w:val="left"/>
      <w:pPr>
        <w:ind w:left="1440" w:hanging="360"/>
      </w:pPr>
      <w:rPr>
        <w:rFonts w:hint="default" w:ascii="Courier New" w:hAnsi="Courier New"/>
      </w:rPr>
    </w:lvl>
    <w:lvl w:ilvl="2" w:tplc="8D4E794A">
      <w:start w:val="1"/>
      <w:numFmt w:val="bullet"/>
      <w:lvlText w:val=""/>
      <w:lvlJc w:val="left"/>
      <w:pPr>
        <w:ind w:left="2160" w:hanging="360"/>
      </w:pPr>
      <w:rPr>
        <w:rFonts w:hint="default" w:ascii="Wingdings" w:hAnsi="Wingdings"/>
      </w:rPr>
    </w:lvl>
    <w:lvl w:ilvl="3" w:tplc="71E62334">
      <w:start w:val="1"/>
      <w:numFmt w:val="bullet"/>
      <w:lvlText w:val=""/>
      <w:lvlJc w:val="left"/>
      <w:pPr>
        <w:ind w:left="2880" w:hanging="360"/>
      </w:pPr>
      <w:rPr>
        <w:rFonts w:hint="default" w:ascii="Symbol" w:hAnsi="Symbol"/>
      </w:rPr>
    </w:lvl>
    <w:lvl w:ilvl="4" w:tplc="F9B646C4">
      <w:start w:val="1"/>
      <w:numFmt w:val="bullet"/>
      <w:lvlText w:val="o"/>
      <w:lvlJc w:val="left"/>
      <w:pPr>
        <w:ind w:left="3600" w:hanging="360"/>
      </w:pPr>
      <w:rPr>
        <w:rFonts w:hint="default" w:ascii="Courier New" w:hAnsi="Courier New"/>
      </w:rPr>
    </w:lvl>
    <w:lvl w:ilvl="5" w:tplc="28F4A476">
      <w:start w:val="1"/>
      <w:numFmt w:val="bullet"/>
      <w:lvlText w:val=""/>
      <w:lvlJc w:val="left"/>
      <w:pPr>
        <w:ind w:left="4320" w:hanging="360"/>
      </w:pPr>
      <w:rPr>
        <w:rFonts w:hint="default" w:ascii="Wingdings" w:hAnsi="Wingdings"/>
      </w:rPr>
    </w:lvl>
    <w:lvl w:ilvl="6" w:tplc="F4B68684">
      <w:start w:val="1"/>
      <w:numFmt w:val="bullet"/>
      <w:lvlText w:val=""/>
      <w:lvlJc w:val="left"/>
      <w:pPr>
        <w:ind w:left="5040" w:hanging="360"/>
      </w:pPr>
      <w:rPr>
        <w:rFonts w:hint="default" w:ascii="Symbol" w:hAnsi="Symbol"/>
      </w:rPr>
    </w:lvl>
    <w:lvl w:ilvl="7" w:tplc="20CC9C4C">
      <w:start w:val="1"/>
      <w:numFmt w:val="bullet"/>
      <w:lvlText w:val="o"/>
      <w:lvlJc w:val="left"/>
      <w:pPr>
        <w:ind w:left="5760" w:hanging="360"/>
      </w:pPr>
      <w:rPr>
        <w:rFonts w:hint="default" w:ascii="Courier New" w:hAnsi="Courier New"/>
      </w:rPr>
    </w:lvl>
    <w:lvl w:ilvl="8" w:tplc="8A382E70">
      <w:start w:val="1"/>
      <w:numFmt w:val="bullet"/>
      <w:lvlText w:val=""/>
      <w:lvlJc w:val="left"/>
      <w:pPr>
        <w:ind w:left="6480" w:hanging="360"/>
      </w:pPr>
      <w:rPr>
        <w:rFonts w:hint="default" w:ascii="Wingdings" w:hAnsi="Wingdings"/>
      </w:rPr>
    </w:lvl>
  </w:abstractNum>
  <w:abstractNum w:abstractNumId="26" w15:restartNumberingAfterBreak="0">
    <w:nsid w:val="7B81FE84"/>
    <w:multiLevelType w:val="hybridMultilevel"/>
    <w:tmpl w:val="FFFFFFFF"/>
    <w:lvl w:ilvl="0" w:tplc="2BBE67BC">
      <w:start w:val="1"/>
      <w:numFmt w:val="bullet"/>
      <w:lvlText w:val="-"/>
      <w:lvlJc w:val="left"/>
      <w:pPr>
        <w:ind w:left="720" w:hanging="360"/>
      </w:pPr>
      <w:rPr>
        <w:rFonts w:hint="default" w:ascii="Calibri" w:hAnsi="Calibri"/>
      </w:rPr>
    </w:lvl>
    <w:lvl w:ilvl="1" w:tplc="07BCF60E">
      <w:start w:val="1"/>
      <w:numFmt w:val="bullet"/>
      <w:lvlText w:val="o"/>
      <w:lvlJc w:val="left"/>
      <w:pPr>
        <w:ind w:left="1440" w:hanging="360"/>
      </w:pPr>
      <w:rPr>
        <w:rFonts w:hint="default" w:ascii="Courier New" w:hAnsi="Courier New"/>
      </w:rPr>
    </w:lvl>
    <w:lvl w:ilvl="2" w:tplc="064274AC">
      <w:start w:val="1"/>
      <w:numFmt w:val="bullet"/>
      <w:lvlText w:val=""/>
      <w:lvlJc w:val="left"/>
      <w:pPr>
        <w:ind w:left="2160" w:hanging="360"/>
      </w:pPr>
      <w:rPr>
        <w:rFonts w:hint="default" w:ascii="Wingdings" w:hAnsi="Wingdings"/>
      </w:rPr>
    </w:lvl>
    <w:lvl w:ilvl="3" w:tplc="702A71E8">
      <w:start w:val="1"/>
      <w:numFmt w:val="bullet"/>
      <w:lvlText w:val=""/>
      <w:lvlJc w:val="left"/>
      <w:pPr>
        <w:ind w:left="2880" w:hanging="360"/>
      </w:pPr>
      <w:rPr>
        <w:rFonts w:hint="default" w:ascii="Symbol" w:hAnsi="Symbol"/>
      </w:rPr>
    </w:lvl>
    <w:lvl w:ilvl="4" w:tplc="4B7439B0">
      <w:start w:val="1"/>
      <w:numFmt w:val="bullet"/>
      <w:lvlText w:val="o"/>
      <w:lvlJc w:val="left"/>
      <w:pPr>
        <w:ind w:left="3600" w:hanging="360"/>
      </w:pPr>
      <w:rPr>
        <w:rFonts w:hint="default" w:ascii="Courier New" w:hAnsi="Courier New"/>
      </w:rPr>
    </w:lvl>
    <w:lvl w:ilvl="5" w:tplc="6222316E">
      <w:start w:val="1"/>
      <w:numFmt w:val="bullet"/>
      <w:lvlText w:val=""/>
      <w:lvlJc w:val="left"/>
      <w:pPr>
        <w:ind w:left="4320" w:hanging="360"/>
      </w:pPr>
      <w:rPr>
        <w:rFonts w:hint="default" w:ascii="Wingdings" w:hAnsi="Wingdings"/>
      </w:rPr>
    </w:lvl>
    <w:lvl w:ilvl="6" w:tplc="D982CDBE">
      <w:start w:val="1"/>
      <w:numFmt w:val="bullet"/>
      <w:lvlText w:val=""/>
      <w:lvlJc w:val="left"/>
      <w:pPr>
        <w:ind w:left="5040" w:hanging="360"/>
      </w:pPr>
      <w:rPr>
        <w:rFonts w:hint="default" w:ascii="Symbol" w:hAnsi="Symbol"/>
      </w:rPr>
    </w:lvl>
    <w:lvl w:ilvl="7" w:tplc="8100595E">
      <w:start w:val="1"/>
      <w:numFmt w:val="bullet"/>
      <w:lvlText w:val="o"/>
      <w:lvlJc w:val="left"/>
      <w:pPr>
        <w:ind w:left="5760" w:hanging="360"/>
      </w:pPr>
      <w:rPr>
        <w:rFonts w:hint="default" w:ascii="Courier New" w:hAnsi="Courier New"/>
      </w:rPr>
    </w:lvl>
    <w:lvl w:ilvl="8" w:tplc="D0001948">
      <w:start w:val="1"/>
      <w:numFmt w:val="bullet"/>
      <w:lvlText w:val=""/>
      <w:lvlJc w:val="left"/>
      <w:pPr>
        <w:ind w:left="6480" w:hanging="360"/>
      </w:pPr>
      <w:rPr>
        <w:rFonts w:hint="default" w:ascii="Wingdings" w:hAnsi="Wingdings"/>
      </w:rPr>
    </w:lvl>
  </w:abstractNum>
  <w:abstractNum w:abstractNumId="27" w15:restartNumberingAfterBreak="0">
    <w:nsid w:val="7CFC4B89"/>
    <w:multiLevelType w:val="hybridMultilevel"/>
    <w:tmpl w:val="FFFFFFFF"/>
    <w:lvl w:ilvl="0" w:tplc="4D261410">
      <w:start w:val="1"/>
      <w:numFmt w:val="bullet"/>
      <w:lvlText w:val=""/>
      <w:lvlJc w:val="left"/>
      <w:pPr>
        <w:ind w:left="720" w:hanging="360"/>
      </w:pPr>
      <w:rPr>
        <w:rFonts w:hint="default" w:ascii="Symbol" w:hAnsi="Symbol"/>
      </w:rPr>
    </w:lvl>
    <w:lvl w:ilvl="1" w:tplc="1AD49130">
      <w:start w:val="1"/>
      <w:numFmt w:val="bullet"/>
      <w:lvlText w:val="o"/>
      <w:lvlJc w:val="left"/>
      <w:pPr>
        <w:ind w:left="1440" w:hanging="360"/>
      </w:pPr>
      <w:rPr>
        <w:rFonts w:hint="default" w:ascii="Courier New" w:hAnsi="Courier New"/>
      </w:rPr>
    </w:lvl>
    <w:lvl w:ilvl="2" w:tplc="49E8DEA6">
      <w:start w:val="1"/>
      <w:numFmt w:val="bullet"/>
      <w:lvlText w:val=""/>
      <w:lvlJc w:val="left"/>
      <w:pPr>
        <w:ind w:left="2160" w:hanging="360"/>
      </w:pPr>
      <w:rPr>
        <w:rFonts w:hint="default" w:ascii="Wingdings" w:hAnsi="Wingdings"/>
      </w:rPr>
    </w:lvl>
    <w:lvl w:ilvl="3" w:tplc="34E80D94">
      <w:start w:val="1"/>
      <w:numFmt w:val="bullet"/>
      <w:lvlText w:val=""/>
      <w:lvlJc w:val="left"/>
      <w:pPr>
        <w:ind w:left="2880" w:hanging="360"/>
      </w:pPr>
      <w:rPr>
        <w:rFonts w:hint="default" w:ascii="Symbol" w:hAnsi="Symbol"/>
      </w:rPr>
    </w:lvl>
    <w:lvl w:ilvl="4" w:tplc="63D20782">
      <w:start w:val="1"/>
      <w:numFmt w:val="bullet"/>
      <w:lvlText w:val="o"/>
      <w:lvlJc w:val="left"/>
      <w:pPr>
        <w:ind w:left="3600" w:hanging="360"/>
      </w:pPr>
      <w:rPr>
        <w:rFonts w:hint="default" w:ascii="Courier New" w:hAnsi="Courier New"/>
      </w:rPr>
    </w:lvl>
    <w:lvl w:ilvl="5" w:tplc="65D877B8">
      <w:start w:val="1"/>
      <w:numFmt w:val="bullet"/>
      <w:lvlText w:val=""/>
      <w:lvlJc w:val="left"/>
      <w:pPr>
        <w:ind w:left="4320" w:hanging="360"/>
      </w:pPr>
      <w:rPr>
        <w:rFonts w:hint="default" w:ascii="Wingdings" w:hAnsi="Wingdings"/>
      </w:rPr>
    </w:lvl>
    <w:lvl w:ilvl="6" w:tplc="4A9214C6">
      <w:start w:val="1"/>
      <w:numFmt w:val="bullet"/>
      <w:lvlText w:val=""/>
      <w:lvlJc w:val="left"/>
      <w:pPr>
        <w:ind w:left="5040" w:hanging="360"/>
      </w:pPr>
      <w:rPr>
        <w:rFonts w:hint="default" w:ascii="Symbol" w:hAnsi="Symbol"/>
      </w:rPr>
    </w:lvl>
    <w:lvl w:ilvl="7" w:tplc="2F205314">
      <w:start w:val="1"/>
      <w:numFmt w:val="bullet"/>
      <w:lvlText w:val="o"/>
      <w:lvlJc w:val="left"/>
      <w:pPr>
        <w:ind w:left="5760" w:hanging="360"/>
      </w:pPr>
      <w:rPr>
        <w:rFonts w:hint="default" w:ascii="Courier New" w:hAnsi="Courier New"/>
      </w:rPr>
    </w:lvl>
    <w:lvl w:ilvl="8" w:tplc="AB205450">
      <w:start w:val="1"/>
      <w:numFmt w:val="bullet"/>
      <w:lvlText w:val=""/>
      <w:lvlJc w:val="left"/>
      <w:pPr>
        <w:ind w:left="6480" w:hanging="360"/>
      </w:pPr>
      <w:rPr>
        <w:rFonts w:hint="default" w:ascii="Wingdings" w:hAnsi="Wingdings"/>
      </w:rPr>
    </w:lvl>
  </w:abstractNum>
  <w:num w:numId="1" w16cid:durableId="901021150">
    <w:abstractNumId w:val="27"/>
  </w:num>
  <w:num w:numId="2" w16cid:durableId="838081279">
    <w:abstractNumId w:val="22"/>
  </w:num>
  <w:num w:numId="3" w16cid:durableId="1852065581">
    <w:abstractNumId w:val="0"/>
  </w:num>
  <w:num w:numId="4" w16cid:durableId="367147601">
    <w:abstractNumId w:val="3"/>
  </w:num>
  <w:num w:numId="5" w16cid:durableId="1484203968">
    <w:abstractNumId w:val="23"/>
  </w:num>
  <w:num w:numId="6" w16cid:durableId="252707359">
    <w:abstractNumId w:val="5"/>
  </w:num>
  <w:num w:numId="7" w16cid:durableId="23527577">
    <w:abstractNumId w:val="19"/>
  </w:num>
  <w:num w:numId="8" w16cid:durableId="1494099170">
    <w:abstractNumId w:val="24"/>
  </w:num>
  <w:num w:numId="9" w16cid:durableId="412549368">
    <w:abstractNumId w:val="8"/>
  </w:num>
  <w:num w:numId="10" w16cid:durableId="132991181">
    <w:abstractNumId w:val="25"/>
  </w:num>
  <w:num w:numId="11" w16cid:durableId="642545880">
    <w:abstractNumId w:val="26"/>
  </w:num>
  <w:num w:numId="12" w16cid:durableId="1383820890">
    <w:abstractNumId w:val="4"/>
  </w:num>
  <w:num w:numId="13" w16cid:durableId="85271356">
    <w:abstractNumId w:val="9"/>
  </w:num>
  <w:num w:numId="14" w16cid:durableId="1685283680">
    <w:abstractNumId w:val="7"/>
  </w:num>
  <w:num w:numId="15" w16cid:durableId="1950358036">
    <w:abstractNumId w:val="6"/>
  </w:num>
  <w:num w:numId="16" w16cid:durableId="566112419">
    <w:abstractNumId w:val="10"/>
  </w:num>
  <w:num w:numId="17" w16cid:durableId="653292906">
    <w:abstractNumId w:val="1"/>
  </w:num>
  <w:num w:numId="18" w16cid:durableId="224611202">
    <w:abstractNumId w:val="15"/>
  </w:num>
  <w:num w:numId="19" w16cid:durableId="1550413146">
    <w:abstractNumId w:val="13"/>
  </w:num>
  <w:num w:numId="20" w16cid:durableId="1645114031">
    <w:abstractNumId w:val="18"/>
  </w:num>
  <w:num w:numId="21" w16cid:durableId="1248535166">
    <w:abstractNumId w:val="17"/>
  </w:num>
  <w:num w:numId="22" w16cid:durableId="705713059">
    <w:abstractNumId w:val="2"/>
  </w:num>
  <w:num w:numId="23" w16cid:durableId="810949044">
    <w:abstractNumId w:val="16"/>
  </w:num>
  <w:num w:numId="24" w16cid:durableId="582302417">
    <w:abstractNumId w:val="21"/>
  </w:num>
  <w:num w:numId="25" w16cid:durableId="285937131">
    <w:abstractNumId w:val="12"/>
  </w:num>
  <w:num w:numId="26" w16cid:durableId="687215792">
    <w:abstractNumId w:val="11"/>
  </w:num>
  <w:num w:numId="27" w16cid:durableId="745610674">
    <w:abstractNumId w:val="14"/>
  </w:num>
  <w:num w:numId="28" w16cid:durableId="1785804055">
    <w:abstractNumId w:val="2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9"/>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4A2A8E5"/>
    <w:rsid w:val="00000204"/>
    <w:rsid w:val="000006A1"/>
    <w:rsid w:val="00000708"/>
    <w:rsid w:val="00000CE2"/>
    <w:rsid w:val="00000F5D"/>
    <w:rsid w:val="0000116F"/>
    <w:rsid w:val="00001693"/>
    <w:rsid w:val="00002878"/>
    <w:rsid w:val="0000293B"/>
    <w:rsid w:val="00002C86"/>
    <w:rsid w:val="000030A6"/>
    <w:rsid w:val="00003768"/>
    <w:rsid w:val="00003DE7"/>
    <w:rsid w:val="00004372"/>
    <w:rsid w:val="00004471"/>
    <w:rsid w:val="00005223"/>
    <w:rsid w:val="0000587F"/>
    <w:rsid w:val="00005887"/>
    <w:rsid w:val="00007120"/>
    <w:rsid w:val="00007217"/>
    <w:rsid w:val="0000743B"/>
    <w:rsid w:val="000075B4"/>
    <w:rsid w:val="000078DB"/>
    <w:rsid w:val="00010284"/>
    <w:rsid w:val="00010905"/>
    <w:rsid w:val="00011756"/>
    <w:rsid w:val="0001184D"/>
    <w:rsid w:val="00011E69"/>
    <w:rsid w:val="00012359"/>
    <w:rsid w:val="000128F3"/>
    <w:rsid w:val="00012B84"/>
    <w:rsid w:val="00012E33"/>
    <w:rsid w:val="00013079"/>
    <w:rsid w:val="00014687"/>
    <w:rsid w:val="00014708"/>
    <w:rsid w:val="000148A4"/>
    <w:rsid w:val="000154FC"/>
    <w:rsid w:val="00016313"/>
    <w:rsid w:val="00016AAC"/>
    <w:rsid w:val="00017615"/>
    <w:rsid w:val="00017D91"/>
    <w:rsid w:val="00020647"/>
    <w:rsid w:val="0002098A"/>
    <w:rsid w:val="00020D02"/>
    <w:rsid w:val="0002157F"/>
    <w:rsid w:val="00021F23"/>
    <w:rsid w:val="0002291D"/>
    <w:rsid w:val="0002354C"/>
    <w:rsid w:val="000238EC"/>
    <w:rsid w:val="00023C1D"/>
    <w:rsid w:val="00023F8B"/>
    <w:rsid w:val="000240BD"/>
    <w:rsid w:val="00024418"/>
    <w:rsid w:val="00024FDB"/>
    <w:rsid w:val="000257F9"/>
    <w:rsid w:val="000258C5"/>
    <w:rsid w:val="00025CF1"/>
    <w:rsid w:val="0002690F"/>
    <w:rsid w:val="000269EE"/>
    <w:rsid w:val="000307BB"/>
    <w:rsid w:val="00030B96"/>
    <w:rsid w:val="00030BF1"/>
    <w:rsid w:val="00031563"/>
    <w:rsid w:val="00031C0D"/>
    <w:rsid w:val="00031DC1"/>
    <w:rsid w:val="000323C0"/>
    <w:rsid w:val="00032553"/>
    <w:rsid w:val="00032B05"/>
    <w:rsid w:val="00033A75"/>
    <w:rsid w:val="00033DE0"/>
    <w:rsid w:val="00034DCF"/>
    <w:rsid w:val="00034FBC"/>
    <w:rsid w:val="00035245"/>
    <w:rsid w:val="000353B2"/>
    <w:rsid w:val="000358DB"/>
    <w:rsid w:val="000360AA"/>
    <w:rsid w:val="0003644B"/>
    <w:rsid w:val="00036FA1"/>
    <w:rsid w:val="00036FCF"/>
    <w:rsid w:val="000371B8"/>
    <w:rsid w:val="000371D6"/>
    <w:rsid w:val="000404E1"/>
    <w:rsid w:val="00040AFD"/>
    <w:rsid w:val="00040E84"/>
    <w:rsid w:val="00040FFA"/>
    <w:rsid w:val="00041795"/>
    <w:rsid w:val="00041DDA"/>
    <w:rsid w:val="000420A8"/>
    <w:rsid w:val="00044038"/>
    <w:rsid w:val="000446FF"/>
    <w:rsid w:val="000448E4"/>
    <w:rsid w:val="00044F95"/>
    <w:rsid w:val="0004505F"/>
    <w:rsid w:val="00047366"/>
    <w:rsid w:val="00047554"/>
    <w:rsid w:val="00047AD7"/>
    <w:rsid w:val="00047BE3"/>
    <w:rsid w:val="00050DEA"/>
    <w:rsid w:val="0005132D"/>
    <w:rsid w:val="000516AA"/>
    <w:rsid w:val="00051773"/>
    <w:rsid w:val="00051B38"/>
    <w:rsid w:val="00052690"/>
    <w:rsid w:val="00052853"/>
    <w:rsid w:val="000535CF"/>
    <w:rsid w:val="0005369E"/>
    <w:rsid w:val="00053783"/>
    <w:rsid w:val="00053BB8"/>
    <w:rsid w:val="00054472"/>
    <w:rsid w:val="00054722"/>
    <w:rsid w:val="000572C6"/>
    <w:rsid w:val="00057800"/>
    <w:rsid w:val="000579E3"/>
    <w:rsid w:val="00057A50"/>
    <w:rsid w:val="00057B86"/>
    <w:rsid w:val="00060D67"/>
    <w:rsid w:val="00060D89"/>
    <w:rsid w:val="0006147C"/>
    <w:rsid w:val="0006264A"/>
    <w:rsid w:val="000626B0"/>
    <w:rsid w:val="00062E48"/>
    <w:rsid w:val="00063005"/>
    <w:rsid w:val="00063BA7"/>
    <w:rsid w:val="00064026"/>
    <w:rsid w:val="00064774"/>
    <w:rsid w:val="00065804"/>
    <w:rsid w:val="00065E3F"/>
    <w:rsid w:val="000660A3"/>
    <w:rsid w:val="0006645A"/>
    <w:rsid w:val="00066485"/>
    <w:rsid w:val="0006685A"/>
    <w:rsid w:val="00067A57"/>
    <w:rsid w:val="00067D2C"/>
    <w:rsid w:val="00067DF2"/>
    <w:rsid w:val="00070B3E"/>
    <w:rsid w:val="00070BA8"/>
    <w:rsid w:val="000715A2"/>
    <w:rsid w:val="00072072"/>
    <w:rsid w:val="000728E9"/>
    <w:rsid w:val="00072F39"/>
    <w:rsid w:val="00073514"/>
    <w:rsid w:val="00073AF8"/>
    <w:rsid w:val="00074415"/>
    <w:rsid w:val="00074478"/>
    <w:rsid w:val="000745EB"/>
    <w:rsid w:val="00074929"/>
    <w:rsid w:val="00074DA9"/>
    <w:rsid w:val="00074DF6"/>
    <w:rsid w:val="00075BC8"/>
    <w:rsid w:val="00075DE0"/>
    <w:rsid w:val="00075F2C"/>
    <w:rsid w:val="000762EA"/>
    <w:rsid w:val="000765CB"/>
    <w:rsid w:val="0007671F"/>
    <w:rsid w:val="00076C8C"/>
    <w:rsid w:val="00077023"/>
    <w:rsid w:val="00080B8C"/>
    <w:rsid w:val="00081C1A"/>
    <w:rsid w:val="000826C6"/>
    <w:rsid w:val="00083BD0"/>
    <w:rsid w:val="00085186"/>
    <w:rsid w:val="000852DC"/>
    <w:rsid w:val="0008584C"/>
    <w:rsid w:val="00085857"/>
    <w:rsid w:val="00085A15"/>
    <w:rsid w:val="00086196"/>
    <w:rsid w:val="000862B5"/>
    <w:rsid w:val="00086AB3"/>
    <w:rsid w:val="00087857"/>
    <w:rsid w:val="0008795C"/>
    <w:rsid w:val="000901CD"/>
    <w:rsid w:val="000905E4"/>
    <w:rsid w:val="00090923"/>
    <w:rsid w:val="00090D2B"/>
    <w:rsid w:val="00091465"/>
    <w:rsid w:val="00092958"/>
    <w:rsid w:val="000931E4"/>
    <w:rsid w:val="000933B2"/>
    <w:rsid w:val="00093A06"/>
    <w:rsid w:val="00093BFF"/>
    <w:rsid w:val="0009421A"/>
    <w:rsid w:val="0009547B"/>
    <w:rsid w:val="00095A43"/>
    <w:rsid w:val="00095E3A"/>
    <w:rsid w:val="00096031"/>
    <w:rsid w:val="00096805"/>
    <w:rsid w:val="000979CC"/>
    <w:rsid w:val="000A06B4"/>
    <w:rsid w:val="000A08F2"/>
    <w:rsid w:val="000A12F3"/>
    <w:rsid w:val="000A23FF"/>
    <w:rsid w:val="000A27D8"/>
    <w:rsid w:val="000A2DB4"/>
    <w:rsid w:val="000A4B28"/>
    <w:rsid w:val="000A5D99"/>
    <w:rsid w:val="000A5EF1"/>
    <w:rsid w:val="000A6F28"/>
    <w:rsid w:val="000A7353"/>
    <w:rsid w:val="000A7D78"/>
    <w:rsid w:val="000B17A1"/>
    <w:rsid w:val="000B1B62"/>
    <w:rsid w:val="000B1BD6"/>
    <w:rsid w:val="000B20AE"/>
    <w:rsid w:val="000B2D1D"/>
    <w:rsid w:val="000B3178"/>
    <w:rsid w:val="000B3519"/>
    <w:rsid w:val="000B3702"/>
    <w:rsid w:val="000B4553"/>
    <w:rsid w:val="000B4A90"/>
    <w:rsid w:val="000B4C79"/>
    <w:rsid w:val="000B4F00"/>
    <w:rsid w:val="000B555A"/>
    <w:rsid w:val="000B55B6"/>
    <w:rsid w:val="000B5FF3"/>
    <w:rsid w:val="000B623C"/>
    <w:rsid w:val="000B73EF"/>
    <w:rsid w:val="000B7561"/>
    <w:rsid w:val="000B7D61"/>
    <w:rsid w:val="000C08FD"/>
    <w:rsid w:val="000C0FC2"/>
    <w:rsid w:val="000C11CA"/>
    <w:rsid w:val="000C159B"/>
    <w:rsid w:val="000C19B7"/>
    <w:rsid w:val="000C1B7A"/>
    <w:rsid w:val="000C1C7B"/>
    <w:rsid w:val="000C1F55"/>
    <w:rsid w:val="000C2721"/>
    <w:rsid w:val="000C2864"/>
    <w:rsid w:val="000C340F"/>
    <w:rsid w:val="000C365C"/>
    <w:rsid w:val="000C380A"/>
    <w:rsid w:val="000C3EAC"/>
    <w:rsid w:val="000C445E"/>
    <w:rsid w:val="000C44A6"/>
    <w:rsid w:val="000C4A52"/>
    <w:rsid w:val="000C5755"/>
    <w:rsid w:val="000C5CE2"/>
    <w:rsid w:val="000C5D3C"/>
    <w:rsid w:val="000C6CC9"/>
    <w:rsid w:val="000C7367"/>
    <w:rsid w:val="000C7711"/>
    <w:rsid w:val="000D0420"/>
    <w:rsid w:val="000D06A2"/>
    <w:rsid w:val="000D1C2E"/>
    <w:rsid w:val="000D2A44"/>
    <w:rsid w:val="000D2A9E"/>
    <w:rsid w:val="000D2B4E"/>
    <w:rsid w:val="000D3A83"/>
    <w:rsid w:val="000D3C4C"/>
    <w:rsid w:val="000D3E17"/>
    <w:rsid w:val="000D3F48"/>
    <w:rsid w:val="000D4576"/>
    <w:rsid w:val="000D4746"/>
    <w:rsid w:val="000D4D74"/>
    <w:rsid w:val="000D5A5C"/>
    <w:rsid w:val="000D6700"/>
    <w:rsid w:val="000D674A"/>
    <w:rsid w:val="000D6791"/>
    <w:rsid w:val="000D7D2F"/>
    <w:rsid w:val="000E01F2"/>
    <w:rsid w:val="000E0420"/>
    <w:rsid w:val="000E0714"/>
    <w:rsid w:val="000E078F"/>
    <w:rsid w:val="000E12E2"/>
    <w:rsid w:val="000E1386"/>
    <w:rsid w:val="000E1432"/>
    <w:rsid w:val="000E21A2"/>
    <w:rsid w:val="000E2C9D"/>
    <w:rsid w:val="000E3243"/>
    <w:rsid w:val="000E35FE"/>
    <w:rsid w:val="000E37CE"/>
    <w:rsid w:val="000E3820"/>
    <w:rsid w:val="000E3F18"/>
    <w:rsid w:val="000E42A0"/>
    <w:rsid w:val="000E4913"/>
    <w:rsid w:val="000E50D3"/>
    <w:rsid w:val="000E5C7F"/>
    <w:rsid w:val="000E6392"/>
    <w:rsid w:val="000E648E"/>
    <w:rsid w:val="000E65BB"/>
    <w:rsid w:val="000E667E"/>
    <w:rsid w:val="000E7E2C"/>
    <w:rsid w:val="000F0345"/>
    <w:rsid w:val="000F0AD2"/>
    <w:rsid w:val="000F0B8F"/>
    <w:rsid w:val="000F2565"/>
    <w:rsid w:val="000F29E8"/>
    <w:rsid w:val="000F316F"/>
    <w:rsid w:val="000F35EE"/>
    <w:rsid w:val="000F3B24"/>
    <w:rsid w:val="000F3D03"/>
    <w:rsid w:val="000F440E"/>
    <w:rsid w:val="000F5DBF"/>
    <w:rsid w:val="000F6489"/>
    <w:rsid w:val="000F74CA"/>
    <w:rsid w:val="000F751A"/>
    <w:rsid w:val="000FDFA8"/>
    <w:rsid w:val="001008FA"/>
    <w:rsid w:val="001011A6"/>
    <w:rsid w:val="0010166C"/>
    <w:rsid w:val="0010172B"/>
    <w:rsid w:val="00101E12"/>
    <w:rsid w:val="00101EF9"/>
    <w:rsid w:val="00102AF3"/>
    <w:rsid w:val="00102C1F"/>
    <w:rsid w:val="00102D82"/>
    <w:rsid w:val="00105122"/>
    <w:rsid w:val="00105172"/>
    <w:rsid w:val="0010549D"/>
    <w:rsid w:val="00105581"/>
    <w:rsid w:val="00105583"/>
    <w:rsid w:val="00105D01"/>
    <w:rsid w:val="00105F59"/>
    <w:rsid w:val="00106960"/>
    <w:rsid w:val="00106DF9"/>
    <w:rsid w:val="00106E98"/>
    <w:rsid w:val="00110F89"/>
    <w:rsid w:val="00111427"/>
    <w:rsid w:val="00111510"/>
    <w:rsid w:val="001117AD"/>
    <w:rsid w:val="00112603"/>
    <w:rsid w:val="001127FF"/>
    <w:rsid w:val="00112F2F"/>
    <w:rsid w:val="001138A3"/>
    <w:rsid w:val="00113A93"/>
    <w:rsid w:val="00113BCB"/>
    <w:rsid w:val="00113EFE"/>
    <w:rsid w:val="0011408F"/>
    <w:rsid w:val="001152BF"/>
    <w:rsid w:val="00115EF3"/>
    <w:rsid w:val="00116179"/>
    <w:rsid w:val="00116837"/>
    <w:rsid w:val="001210CF"/>
    <w:rsid w:val="00122BC6"/>
    <w:rsid w:val="00122EBD"/>
    <w:rsid w:val="00122F34"/>
    <w:rsid w:val="00123317"/>
    <w:rsid w:val="0012346A"/>
    <w:rsid w:val="0012382D"/>
    <w:rsid w:val="00124275"/>
    <w:rsid w:val="0012462B"/>
    <w:rsid w:val="00124900"/>
    <w:rsid w:val="00124BE5"/>
    <w:rsid w:val="001255D5"/>
    <w:rsid w:val="0012581B"/>
    <w:rsid w:val="00126629"/>
    <w:rsid w:val="001269FA"/>
    <w:rsid w:val="00126B84"/>
    <w:rsid w:val="00126D38"/>
    <w:rsid w:val="001272F8"/>
    <w:rsid w:val="00127E17"/>
    <w:rsid w:val="00127F43"/>
    <w:rsid w:val="00130478"/>
    <w:rsid w:val="00131D09"/>
    <w:rsid w:val="00131E5B"/>
    <w:rsid w:val="00132154"/>
    <w:rsid w:val="001324AB"/>
    <w:rsid w:val="00132A9C"/>
    <w:rsid w:val="00133482"/>
    <w:rsid w:val="00134245"/>
    <w:rsid w:val="0013578E"/>
    <w:rsid w:val="00135DF7"/>
    <w:rsid w:val="00136308"/>
    <w:rsid w:val="00136A03"/>
    <w:rsid w:val="00136C4B"/>
    <w:rsid w:val="00136D78"/>
    <w:rsid w:val="001377DE"/>
    <w:rsid w:val="00137DAE"/>
    <w:rsid w:val="00137ED7"/>
    <w:rsid w:val="00140069"/>
    <w:rsid w:val="0014012D"/>
    <w:rsid w:val="0014013D"/>
    <w:rsid w:val="00140A0A"/>
    <w:rsid w:val="00140ABB"/>
    <w:rsid w:val="001412D2"/>
    <w:rsid w:val="001413CF"/>
    <w:rsid w:val="00141E81"/>
    <w:rsid w:val="00141EB2"/>
    <w:rsid w:val="00143228"/>
    <w:rsid w:val="00143702"/>
    <w:rsid w:val="00145276"/>
    <w:rsid w:val="001453D5"/>
    <w:rsid w:val="001455F6"/>
    <w:rsid w:val="001467E1"/>
    <w:rsid w:val="001470A2"/>
    <w:rsid w:val="00147389"/>
    <w:rsid w:val="001479D9"/>
    <w:rsid w:val="00147EE7"/>
    <w:rsid w:val="00150A0B"/>
    <w:rsid w:val="001512F7"/>
    <w:rsid w:val="0015155C"/>
    <w:rsid w:val="00151896"/>
    <w:rsid w:val="00151C54"/>
    <w:rsid w:val="00152569"/>
    <w:rsid w:val="00152A6A"/>
    <w:rsid w:val="00153AD3"/>
    <w:rsid w:val="00154076"/>
    <w:rsid w:val="0015445A"/>
    <w:rsid w:val="00155302"/>
    <w:rsid w:val="00155509"/>
    <w:rsid w:val="00155EB0"/>
    <w:rsid w:val="00157137"/>
    <w:rsid w:val="00157772"/>
    <w:rsid w:val="00157E5B"/>
    <w:rsid w:val="001604E2"/>
    <w:rsid w:val="001609B9"/>
    <w:rsid w:val="00160FC0"/>
    <w:rsid w:val="00160FCB"/>
    <w:rsid w:val="001620FE"/>
    <w:rsid w:val="001626C3"/>
    <w:rsid w:val="001630BB"/>
    <w:rsid w:val="00163162"/>
    <w:rsid w:val="00163607"/>
    <w:rsid w:val="00163A1F"/>
    <w:rsid w:val="00163FEF"/>
    <w:rsid w:val="001642D4"/>
    <w:rsid w:val="00164759"/>
    <w:rsid w:val="0016476C"/>
    <w:rsid w:val="0016497B"/>
    <w:rsid w:val="001651F9"/>
    <w:rsid w:val="001654E4"/>
    <w:rsid w:val="0016560F"/>
    <w:rsid w:val="001657F6"/>
    <w:rsid w:val="00165F22"/>
    <w:rsid w:val="001662F9"/>
    <w:rsid w:val="0016700F"/>
    <w:rsid w:val="001673D1"/>
    <w:rsid w:val="0016757A"/>
    <w:rsid w:val="001678E8"/>
    <w:rsid w:val="001702BE"/>
    <w:rsid w:val="001712D7"/>
    <w:rsid w:val="001712E0"/>
    <w:rsid w:val="00171490"/>
    <w:rsid w:val="0017159D"/>
    <w:rsid w:val="0017172F"/>
    <w:rsid w:val="00171884"/>
    <w:rsid w:val="0017191A"/>
    <w:rsid w:val="00171D45"/>
    <w:rsid w:val="001722A9"/>
    <w:rsid w:val="001722C4"/>
    <w:rsid w:val="00172370"/>
    <w:rsid w:val="0017285F"/>
    <w:rsid w:val="00172A1E"/>
    <w:rsid w:val="00172AF0"/>
    <w:rsid w:val="00172BD6"/>
    <w:rsid w:val="00173273"/>
    <w:rsid w:val="00173422"/>
    <w:rsid w:val="0017352D"/>
    <w:rsid w:val="00173CEF"/>
    <w:rsid w:val="00173D73"/>
    <w:rsid w:val="00173DE0"/>
    <w:rsid w:val="001748DB"/>
    <w:rsid w:val="001756C9"/>
    <w:rsid w:val="00175962"/>
    <w:rsid w:val="00175FD5"/>
    <w:rsid w:val="00176129"/>
    <w:rsid w:val="001764A8"/>
    <w:rsid w:val="00176757"/>
    <w:rsid w:val="00176C1D"/>
    <w:rsid w:val="00176D13"/>
    <w:rsid w:val="00177124"/>
    <w:rsid w:val="0017763E"/>
    <w:rsid w:val="00177CC6"/>
    <w:rsid w:val="00180102"/>
    <w:rsid w:val="001803DE"/>
    <w:rsid w:val="001809CC"/>
    <w:rsid w:val="00180E33"/>
    <w:rsid w:val="00180F2D"/>
    <w:rsid w:val="0018169E"/>
    <w:rsid w:val="001816C1"/>
    <w:rsid w:val="00181D93"/>
    <w:rsid w:val="00181EC2"/>
    <w:rsid w:val="00182003"/>
    <w:rsid w:val="00182C57"/>
    <w:rsid w:val="00182F18"/>
    <w:rsid w:val="001838FC"/>
    <w:rsid w:val="00183B49"/>
    <w:rsid w:val="00183C57"/>
    <w:rsid w:val="001845D8"/>
    <w:rsid w:val="00184D7B"/>
    <w:rsid w:val="001854F4"/>
    <w:rsid w:val="00185DD6"/>
    <w:rsid w:val="00185E1A"/>
    <w:rsid w:val="00185E8B"/>
    <w:rsid w:val="0018621D"/>
    <w:rsid w:val="00186B7E"/>
    <w:rsid w:val="00186B86"/>
    <w:rsid w:val="00187007"/>
    <w:rsid w:val="001877D3"/>
    <w:rsid w:val="00187A74"/>
    <w:rsid w:val="00190EFD"/>
    <w:rsid w:val="00191318"/>
    <w:rsid w:val="0019141B"/>
    <w:rsid w:val="0019200A"/>
    <w:rsid w:val="00192302"/>
    <w:rsid w:val="0019370A"/>
    <w:rsid w:val="00193DB5"/>
    <w:rsid w:val="00194C0B"/>
    <w:rsid w:val="00194CD3"/>
    <w:rsid w:val="00194E45"/>
    <w:rsid w:val="00195136"/>
    <w:rsid w:val="001963EE"/>
    <w:rsid w:val="0019648D"/>
    <w:rsid w:val="00196CC3"/>
    <w:rsid w:val="0019724D"/>
    <w:rsid w:val="00197448"/>
    <w:rsid w:val="001A072A"/>
    <w:rsid w:val="001A2094"/>
    <w:rsid w:val="001A2742"/>
    <w:rsid w:val="001A3078"/>
    <w:rsid w:val="001A32B3"/>
    <w:rsid w:val="001A3E39"/>
    <w:rsid w:val="001A454D"/>
    <w:rsid w:val="001A4FA7"/>
    <w:rsid w:val="001A5AA4"/>
    <w:rsid w:val="001A5CCC"/>
    <w:rsid w:val="001A61A1"/>
    <w:rsid w:val="001A659F"/>
    <w:rsid w:val="001A67A7"/>
    <w:rsid w:val="001A6C0F"/>
    <w:rsid w:val="001A7088"/>
    <w:rsid w:val="001A7156"/>
    <w:rsid w:val="001A72F0"/>
    <w:rsid w:val="001A72F1"/>
    <w:rsid w:val="001A74CE"/>
    <w:rsid w:val="001A77E6"/>
    <w:rsid w:val="001A77F1"/>
    <w:rsid w:val="001A7A5F"/>
    <w:rsid w:val="001A7CA6"/>
    <w:rsid w:val="001A7E2F"/>
    <w:rsid w:val="001A7F95"/>
    <w:rsid w:val="001B00A0"/>
    <w:rsid w:val="001B016B"/>
    <w:rsid w:val="001B038D"/>
    <w:rsid w:val="001B05BB"/>
    <w:rsid w:val="001B0B4C"/>
    <w:rsid w:val="001B0C4E"/>
    <w:rsid w:val="001B141C"/>
    <w:rsid w:val="001B14D3"/>
    <w:rsid w:val="001B1732"/>
    <w:rsid w:val="001B18B6"/>
    <w:rsid w:val="001B1C9A"/>
    <w:rsid w:val="001B1D1B"/>
    <w:rsid w:val="001B1F12"/>
    <w:rsid w:val="001B26EA"/>
    <w:rsid w:val="001B2FD8"/>
    <w:rsid w:val="001B375B"/>
    <w:rsid w:val="001B3A28"/>
    <w:rsid w:val="001B3E7E"/>
    <w:rsid w:val="001B4CC0"/>
    <w:rsid w:val="001B5F21"/>
    <w:rsid w:val="001B6125"/>
    <w:rsid w:val="001C0ABD"/>
    <w:rsid w:val="001C206B"/>
    <w:rsid w:val="001C2347"/>
    <w:rsid w:val="001C3B50"/>
    <w:rsid w:val="001C3E61"/>
    <w:rsid w:val="001C523A"/>
    <w:rsid w:val="001C552D"/>
    <w:rsid w:val="001C5963"/>
    <w:rsid w:val="001C5BF6"/>
    <w:rsid w:val="001C5FC5"/>
    <w:rsid w:val="001C6B81"/>
    <w:rsid w:val="001C70FC"/>
    <w:rsid w:val="001C71D3"/>
    <w:rsid w:val="001C7267"/>
    <w:rsid w:val="001D045A"/>
    <w:rsid w:val="001D0968"/>
    <w:rsid w:val="001D0B1D"/>
    <w:rsid w:val="001D0F81"/>
    <w:rsid w:val="001D1A03"/>
    <w:rsid w:val="001D1ACE"/>
    <w:rsid w:val="001D1B9B"/>
    <w:rsid w:val="001D1C8A"/>
    <w:rsid w:val="001D2CC0"/>
    <w:rsid w:val="001D58FD"/>
    <w:rsid w:val="001D694E"/>
    <w:rsid w:val="001D6BF3"/>
    <w:rsid w:val="001D6F63"/>
    <w:rsid w:val="001D79EE"/>
    <w:rsid w:val="001E01C2"/>
    <w:rsid w:val="001E16B9"/>
    <w:rsid w:val="001E1787"/>
    <w:rsid w:val="001E36D4"/>
    <w:rsid w:val="001E3A67"/>
    <w:rsid w:val="001E4660"/>
    <w:rsid w:val="001E4957"/>
    <w:rsid w:val="001E4D46"/>
    <w:rsid w:val="001E5275"/>
    <w:rsid w:val="001E5CFA"/>
    <w:rsid w:val="001E61DC"/>
    <w:rsid w:val="001E6291"/>
    <w:rsid w:val="001E6928"/>
    <w:rsid w:val="001E6C4A"/>
    <w:rsid w:val="001E6DF4"/>
    <w:rsid w:val="001E7162"/>
    <w:rsid w:val="001E734E"/>
    <w:rsid w:val="001E77A8"/>
    <w:rsid w:val="001E77AA"/>
    <w:rsid w:val="001E7BF2"/>
    <w:rsid w:val="001E7EF1"/>
    <w:rsid w:val="001F03A5"/>
    <w:rsid w:val="001F0CC7"/>
    <w:rsid w:val="001F0E27"/>
    <w:rsid w:val="001F0FEF"/>
    <w:rsid w:val="001F3C1D"/>
    <w:rsid w:val="001F3C55"/>
    <w:rsid w:val="001F3DC4"/>
    <w:rsid w:val="001F42BE"/>
    <w:rsid w:val="001F4D27"/>
    <w:rsid w:val="001F55E9"/>
    <w:rsid w:val="001F588A"/>
    <w:rsid w:val="001F6742"/>
    <w:rsid w:val="001F6CAE"/>
    <w:rsid w:val="001F6D77"/>
    <w:rsid w:val="001F7201"/>
    <w:rsid w:val="001F7E46"/>
    <w:rsid w:val="002002F6"/>
    <w:rsid w:val="00201339"/>
    <w:rsid w:val="00201704"/>
    <w:rsid w:val="00201F23"/>
    <w:rsid w:val="00203400"/>
    <w:rsid w:val="00203AB4"/>
    <w:rsid w:val="002040C8"/>
    <w:rsid w:val="00204387"/>
    <w:rsid w:val="00204876"/>
    <w:rsid w:val="002051D5"/>
    <w:rsid w:val="002051EE"/>
    <w:rsid w:val="00205891"/>
    <w:rsid w:val="00205CC9"/>
    <w:rsid w:val="00205E9E"/>
    <w:rsid w:val="002068D3"/>
    <w:rsid w:val="00206A02"/>
    <w:rsid w:val="00207A00"/>
    <w:rsid w:val="00207DCA"/>
    <w:rsid w:val="00210736"/>
    <w:rsid w:val="00210820"/>
    <w:rsid w:val="00210867"/>
    <w:rsid w:val="0021106B"/>
    <w:rsid w:val="00211B43"/>
    <w:rsid w:val="00211EB9"/>
    <w:rsid w:val="00212149"/>
    <w:rsid w:val="002124F4"/>
    <w:rsid w:val="00212507"/>
    <w:rsid w:val="00212CF0"/>
    <w:rsid w:val="002132EC"/>
    <w:rsid w:val="00213786"/>
    <w:rsid w:val="00213A0B"/>
    <w:rsid w:val="00213E79"/>
    <w:rsid w:val="0021470B"/>
    <w:rsid w:val="0021474E"/>
    <w:rsid w:val="00214897"/>
    <w:rsid w:val="002156DF"/>
    <w:rsid w:val="00215E63"/>
    <w:rsid w:val="00216960"/>
    <w:rsid w:val="00216DFE"/>
    <w:rsid w:val="00216F78"/>
    <w:rsid w:val="002175E2"/>
    <w:rsid w:val="00217DB7"/>
    <w:rsid w:val="0022036C"/>
    <w:rsid w:val="0022050A"/>
    <w:rsid w:val="00220B11"/>
    <w:rsid w:val="00221946"/>
    <w:rsid w:val="00222B2B"/>
    <w:rsid w:val="0022385B"/>
    <w:rsid w:val="00223BE0"/>
    <w:rsid w:val="00224199"/>
    <w:rsid w:val="002242C1"/>
    <w:rsid w:val="0022479A"/>
    <w:rsid w:val="00224803"/>
    <w:rsid w:val="00224AF9"/>
    <w:rsid w:val="00224D73"/>
    <w:rsid w:val="00225B94"/>
    <w:rsid w:val="00226C54"/>
    <w:rsid w:val="002275FD"/>
    <w:rsid w:val="00227C43"/>
    <w:rsid w:val="002303A2"/>
    <w:rsid w:val="00230D1A"/>
    <w:rsid w:val="0023151F"/>
    <w:rsid w:val="002327C9"/>
    <w:rsid w:val="00232F02"/>
    <w:rsid w:val="00232FCF"/>
    <w:rsid w:val="00234405"/>
    <w:rsid w:val="00234522"/>
    <w:rsid w:val="0023509C"/>
    <w:rsid w:val="00235DD1"/>
    <w:rsid w:val="00235EDD"/>
    <w:rsid w:val="00236861"/>
    <w:rsid w:val="00237840"/>
    <w:rsid w:val="00237E1A"/>
    <w:rsid w:val="00241843"/>
    <w:rsid w:val="00242148"/>
    <w:rsid w:val="00242744"/>
    <w:rsid w:val="00242D64"/>
    <w:rsid w:val="00243096"/>
    <w:rsid w:val="00243243"/>
    <w:rsid w:val="002445EB"/>
    <w:rsid w:val="002448B0"/>
    <w:rsid w:val="00244AEA"/>
    <w:rsid w:val="00244E6F"/>
    <w:rsid w:val="00244EC0"/>
    <w:rsid w:val="00245037"/>
    <w:rsid w:val="00245156"/>
    <w:rsid w:val="00245B2C"/>
    <w:rsid w:val="002464BA"/>
    <w:rsid w:val="0024653A"/>
    <w:rsid w:val="002466C9"/>
    <w:rsid w:val="002475CE"/>
    <w:rsid w:val="0024797C"/>
    <w:rsid w:val="002502C0"/>
    <w:rsid w:val="00250439"/>
    <w:rsid w:val="00250BFB"/>
    <w:rsid w:val="0025162C"/>
    <w:rsid w:val="002519D9"/>
    <w:rsid w:val="00251A1C"/>
    <w:rsid w:val="0025242E"/>
    <w:rsid w:val="002524B6"/>
    <w:rsid w:val="00252533"/>
    <w:rsid w:val="00252E9C"/>
    <w:rsid w:val="00252F5A"/>
    <w:rsid w:val="00252FAF"/>
    <w:rsid w:val="00253CA2"/>
    <w:rsid w:val="002542EB"/>
    <w:rsid w:val="002545F8"/>
    <w:rsid w:val="00254E10"/>
    <w:rsid w:val="00255498"/>
    <w:rsid w:val="002555B9"/>
    <w:rsid w:val="00255969"/>
    <w:rsid w:val="00257415"/>
    <w:rsid w:val="002576BC"/>
    <w:rsid w:val="00260086"/>
    <w:rsid w:val="00260867"/>
    <w:rsid w:val="00260BFB"/>
    <w:rsid w:val="00260CA3"/>
    <w:rsid w:val="00260E35"/>
    <w:rsid w:val="00261144"/>
    <w:rsid w:val="0026162B"/>
    <w:rsid w:val="002624CD"/>
    <w:rsid w:val="002628E1"/>
    <w:rsid w:val="00262908"/>
    <w:rsid w:val="002630C5"/>
    <w:rsid w:val="00263253"/>
    <w:rsid w:val="002642A9"/>
    <w:rsid w:val="00264D5E"/>
    <w:rsid w:val="00264F9E"/>
    <w:rsid w:val="002652B4"/>
    <w:rsid w:val="00265CB8"/>
    <w:rsid w:val="002667E4"/>
    <w:rsid w:val="00267A7E"/>
    <w:rsid w:val="00267B7D"/>
    <w:rsid w:val="00267F12"/>
    <w:rsid w:val="002711A9"/>
    <w:rsid w:val="0027121A"/>
    <w:rsid w:val="002724EE"/>
    <w:rsid w:val="00272D7A"/>
    <w:rsid w:val="0027321D"/>
    <w:rsid w:val="0027346E"/>
    <w:rsid w:val="0027390E"/>
    <w:rsid w:val="00274D3B"/>
    <w:rsid w:val="00276015"/>
    <w:rsid w:val="0027646C"/>
    <w:rsid w:val="00276BAE"/>
    <w:rsid w:val="00276E39"/>
    <w:rsid w:val="0027729B"/>
    <w:rsid w:val="002807EE"/>
    <w:rsid w:val="002809FD"/>
    <w:rsid w:val="002810A3"/>
    <w:rsid w:val="002821C8"/>
    <w:rsid w:val="00282268"/>
    <w:rsid w:val="0028252E"/>
    <w:rsid w:val="00282C34"/>
    <w:rsid w:val="00283BF4"/>
    <w:rsid w:val="0028424D"/>
    <w:rsid w:val="002849E8"/>
    <w:rsid w:val="00284BDA"/>
    <w:rsid w:val="00285763"/>
    <w:rsid w:val="00285E37"/>
    <w:rsid w:val="002865F3"/>
    <w:rsid w:val="002865F7"/>
    <w:rsid w:val="00290100"/>
    <w:rsid w:val="002907E1"/>
    <w:rsid w:val="002909F6"/>
    <w:rsid w:val="00290CDC"/>
    <w:rsid w:val="00290DA8"/>
    <w:rsid w:val="00290E28"/>
    <w:rsid w:val="00290FB4"/>
    <w:rsid w:val="0029125C"/>
    <w:rsid w:val="00291AD3"/>
    <w:rsid w:val="00291B03"/>
    <w:rsid w:val="0029211D"/>
    <w:rsid w:val="002924F9"/>
    <w:rsid w:val="00292A81"/>
    <w:rsid w:val="00293135"/>
    <w:rsid w:val="00293EA0"/>
    <w:rsid w:val="002945C0"/>
    <w:rsid w:val="00295230"/>
    <w:rsid w:val="00295D73"/>
    <w:rsid w:val="00295F9A"/>
    <w:rsid w:val="002960D2"/>
    <w:rsid w:val="002961C0"/>
    <w:rsid w:val="00296486"/>
    <w:rsid w:val="002969BD"/>
    <w:rsid w:val="002969FC"/>
    <w:rsid w:val="00296D0F"/>
    <w:rsid w:val="002974BE"/>
    <w:rsid w:val="0029777E"/>
    <w:rsid w:val="0029798D"/>
    <w:rsid w:val="002979DE"/>
    <w:rsid w:val="00297C5E"/>
    <w:rsid w:val="002A0120"/>
    <w:rsid w:val="002A01E0"/>
    <w:rsid w:val="002A0F75"/>
    <w:rsid w:val="002A0FFB"/>
    <w:rsid w:val="002A10E6"/>
    <w:rsid w:val="002A144C"/>
    <w:rsid w:val="002A1805"/>
    <w:rsid w:val="002A20AF"/>
    <w:rsid w:val="002A23BF"/>
    <w:rsid w:val="002A24A9"/>
    <w:rsid w:val="002A279C"/>
    <w:rsid w:val="002A3A0F"/>
    <w:rsid w:val="002A3D12"/>
    <w:rsid w:val="002A3FE2"/>
    <w:rsid w:val="002A42A6"/>
    <w:rsid w:val="002A4EF8"/>
    <w:rsid w:val="002A52C8"/>
    <w:rsid w:val="002A5712"/>
    <w:rsid w:val="002A5AB5"/>
    <w:rsid w:val="002A5BDC"/>
    <w:rsid w:val="002A5E1D"/>
    <w:rsid w:val="002A5FCF"/>
    <w:rsid w:val="002A69F3"/>
    <w:rsid w:val="002A73A3"/>
    <w:rsid w:val="002A74A1"/>
    <w:rsid w:val="002B1755"/>
    <w:rsid w:val="002B17B3"/>
    <w:rsid w:val="002B1C37"/>
    <w:rsid w:val="002B1F1E"/>
    <w:rsid w:val="002B1FA4"/>
    <w:rsid w:val="002B2E4C"/>
    <w:rsid w:val="002B46A2"/>
    <w:rsid w:val="002B4FC7"/>
    <w:rsid w:val="002B5CDF"/>
    <w:rsid w:val="002B68B7"/>
    <w:rsid w:val="002B68DC"/>
    <w:rsid w:val="002B6A33"/>
    <w:rsid w:val="002B6CA4"/>
    <w:rsid w:val="002B717A"/>
    <w:rsid w:val="002B74D2"/>
    <w:rsid w:val="002C03AC"/>
    <w:rsid w:val="002C043C"/>
    <w:rsid w:val="002C04BE"/>
    <w:rsid w:val="002C06CF"/>
    <w:rsid w:val="002C1932"/>
    <w:rsid w:val="002C19FA"/>
    <w:rsid w:val="002C269E"/>
    <w:rsid w:val="002C2F03"/>
    <w:rsid w:val="002C2FF4"/>
    <w:rsid w:val="002C43A6"/>
    <w:rsid w:val="002C4DB7"/>
    <w:rsid w:val="002C6FF4"/>
    <w:rsid w:val="002C7284"/>
    <w:rsid w:val="002D0BDA"/>
    <w:rsid w:val="002D0CA1"/>
    <w:rsid w:val="002D0ECD"/>
    <w:rsid w:val="002D1CED"/>
    <w:rsid w:val="002D1FA7"/>
    <w:rsid w:val="002D273E"/>
    <w:rsid w:val="002D33E1"/>
    <w:rsid w:val="002D4124"/>
    <w:rsid w:val="002D4B52"/>
    <w:rsid w:val="002D52C6"/>
    <w:rsid w:val="002D531A"/>
    <w:rsid w:val="002D5E99"/>
    <w:rsid w:val="002D6087"/>
    <w:rsid w:val="002D65DA"/>
    <w:rsid w:val="002D67C0"/>
    <w:rsid w:val="002D6BEC"/>
    <w:rsid w:val="002D71FA"/>
    <w:rsid w:val="002D734D"/>
    <w:rsid w:val="002D7ADC"/>
    <w:rsid w:val="002E12B9"/>
    <w:rsid w:val="002E160D"/>
    <w:rsid w:val="002E23E8"/>
    <w:rsid w:val="002E2445"/>
    <w:rsid w:val="002E28AD"/>
    <w:rsid w:val="002E3125"/>
    <w:rsid w:val="002E3C4A"/>
    <w:rsid w:val="002E3D6A"/>
    <w:rsid w:val="002E41BC"/>
    <w:rsid w:val="002E4570"/>
    <w:rsid w:val="002E4E5A"/>
    <w:rsid w:val="002E56D5"/>
    <w:rsid w:val="002E5BD3"/>
    <w:rsid w:val="002E5D68"/>
    <w:rsid w:val="002E6318"/>
    <w:rsid w:val="002E6AEC"/>
    <w:rsid w:val="002E6F7B"/>
    <w:rsid w:val="002E7354"/>
    <w:rsid w:val="002E77F7"/>
    <w:rsid w:val="002E7BA9"/>
    <w:rsid w:val="002E7D77"/>
    <w:rsid w:val="002F0421"/>
    <w:rsid w:val="002F04F4"/>
    <w:rsid w:val="002F05C8"/>
    <w:rsid w:val="002F0960"/>
    <w:rsid w:val="002F0F30"/>
    <w:rsid w:val="002F10BE"/>
    <w:rsid w:val="002F13CD"/>
    <w:rsid w:val="002F157A"/>
    <w:rsid w:val="002F19C4"/>
    <w:rsid w:val="002F2553"/>
    <w:rsid w:val="002F27DC"/>
    <w:rsid w:val="002F2E97"/>
    <w:rsid w:val="002F391C"/>
    <w:rsid w:val="002F4805"/>
    <w:rsid w:val="002F4BCB"/>
    <w:rsid w:val="002F519F"/>
    <w:rsid w:val="002F5726"/>
    <w:rsid w:val="002F6102"/>
    <w:rsid w:val="002F66BF"/>
    <w:rsid w:val="002F7502"/>
    <w:rsid w:val="00300650"/>
    <w:rsid w:val="003008F2"/>
    <w:rsid w:val="00300ABC"/>
    <w:rsid w:val="00300D0A"/>
    <w:rsid w:val="00301888"/>
    <w:rsid w:val="00301C02"/>
    <w:rsid w:val="00301F4B"/>
    <w:rsid w:val="0030215B"/>
    <w:rsid w:val="00302344"/>
    <w:rsid w:val="00303543"/>
    <w:rsid w:val="00304686"/>
    <w:rsid w:val="003052CA"/>
    <w:rsid w:val="00305738"/>
    <w:rsid w:val="00305868"/>
    <w:rsid w:val="003061BC"/>
    <w:rsid w:val="00306251"/>
    <w:rsid w:val="003074A3"/>
    <w:rsid w:val="003076DD"/>
    <w:rsid w:val="003100EA"/>
    <w:rsid w:val="00310DD9"/>
    <w:rsid w:val="0031276F"/>
    <w:rsid w:val="00313255"/>
    <w:rsid w:val="003137EE"/>
    <w:rsid w:val="00313C10"/>
    <w:rsid w:val="00313D02"/>
    <w:rsid w:val="00313EDC"/>
    <w:rsid w:val="0031405C"/>
    <w:rsid w:val="00315C10"/>
    <w:rsid w:val="00317001"/>
    <w:rsid w:val="00320158"/>
    <w:rsid w:val="00320D0F"/>
    <w:rsid w:val="0032102A"/>
    <w:rsid w:val="00321D63"/>
    <w:rsid w:val="003221B2"/>
    <w:rsid w:val="003225B8"/>
    <w:rsid w:val="00322C80"/>
    <w:rsid w:val="00324075"/>
    <w:rsid w:val="003243AB"/>
    <w:rsid w:val="00325174"/>
    <w:rsid w:val="00325257"/>
    <w:rsid w:val="0032573A"/>
    <w:rsid w:val="00325C4C"/>
    <w:rsid w:val="00330295"/>
    <w:rsid w:val="0033096B"/>
    <w:rsid w:val="0033133D"/>
    <w:rsid w:val="003316FB"/>
    <w:rsid w:val="00331A0B"/>
    <w:rsid w:val="00332440"/>
    <w:rsid w:val="00332534"/>
    <w:rsid w:val="0033339B"/>
    <w:rsid w:val="0033394E"/>
    <w:rsid w:val="00334237"/>
    <w:rsid w:val="00334A2B"/>
    <w:rsid w:val="00335F48"/>
    <w:rsid w:val="003363D4"/>
    <w:rsid w:val="003366D9"/>
    <w:rsid w:val="00336C8F"/>
    <w:rsid w:val="00336EDD"/>
    <w:rsid w:val="0033CE62"/>
    <w:rsid w:val="003406C2"/>
    <w:rsid w:val="00340EEE"/>
    <w:rsid w:val="00340F54"/>
    <w:rsid w:val="003411A6"/>
    <w:rsid w:val="00341D85"/>
    <w:rsid w:val="00342084"/>
    <w:rsid w:val="00342C03"/>
    <w:rsid w:val="00343139"/>
    <w:rsid w:val="003445D3"/>
    <w:rsid w:val="0034466B"/>
    <w:rsid w:val="003449DF"/>
    <w:rsid w:val="00345D08"/>
    <w:rsid w:val="00345EEA"/>
    <w:rsid w:val="00345FBF"/>
    <w:rsid w:val="00347B43"/>
    <w:rsid w:val="0034DC33"/>
    <w:rsid w:val="003503B5"/>
    <w:rsid w:val="00350864"/>
    <w:rsid w:val="003515D3"/>
    <w:rsid w:val="00351735"/>
    <w:rsid w:val="003518CD"/>
    <w:rsid w:val="00351A03"/>
    <w:rsid w:val="0035208B"/>
    <w:rsid w:val="00352CCC"/>
    <w:rsid w:val="00353268"/>
    <w:rsid w:val="00353568"/>
    <w:rsid w:val="003537EF"/>
    <w:rsid w:val="00353A37"/>
    <w:rsid w:val="00353A40"/>
    <w:rsid w:val="00353AFF"/>
    <w:rsid w:val="003550F8"/>
    <w:rsid w:val="003559D8"/>
    <w:rsid w:val="00355D1D"/>
    <w:rsid w:val="00355ECB"/>
    <w:rsid w:val="00356140"/>
    <w:rsid w:val="00356EAD"/>
    <w:rsid w:val="003570BE"/>
    <w:rsid w:val="0035730A"/>
    <w:rsid w:val="00357BA0"/>
    <w:rsid w:val="00357CF7"/>
    <w:rsid w:val="00360A02"/>
    <w:rsid w:val="003612EB"/>
    <w:rsid w:val="003614FE"/>
    <w:rsid w:val="00361A00"/>
    <w:rsid w:val="00362FB2"/>
    <w:rsid w:val="0036330F"/>
    <w:rsid w:val="0036374A"/>
    <w:rsid w:val="00364006"/>
    <w:rsid w:val="00364876"/>
    <w:rsid w:val="00364DA9"/>
    <w:rsid w:val="0036586E"/>
    <w:rsid w:val="00365AB6"/>
    <w:rsid w:val="00366094"/>
    <w:rsid w:val="00366ADA"/>
    <w:rsid w:val="00366D6C"/>
    <w:rsid w:val="00366EF7"/>
    <w:rsid w:val="00367492"/>
    <w:rsid w:val="0036769D"/>
    <w:rsid w:val="00370913"/>
    <w:rsid w:val="00370927"/>
    <w:rsid w:val="00370B9A"/>
    <w:rsid w:val="00370C91"/>
    <w:rsid w:val="003726DC"/>
    <w:rsid w:val="003728A3"/>
    <w:rsid w:val="00372D10"/>
    <w:rsid w:val="0037337B"/>
    <w:rsid w:val="0037393E"/>
    <w:rsid w:val="00373A2B"/>
    <w:rsid w:val="00374023"/>
    <w:rsid w:val="00374495"/>
    <w:rsid w:val="00374A7C"/>
    <w:rsid w:val="00374ADE"/>
    <w:rsid w:val="003757B7"/>
    <w:rsid w:val="00375921"/>
    <w:rsid w:val="00375CD4"/>
    <w:rsid w:val="00376305"/>
    <w:rsid w:val="003768BF"/>
    <w:rsid w:val="0037699F"/>
    <w:rsid w:val="00376AEB"/>
    <w:rsid w:val="00376E7F"/>
    <w:rsid w:val="00377854"/>
    <w:rsid w:val="00377FA4"/>
    <w:rsid w:val="00380549"/>
    <w:rsid w:val="00380EF3"/>
    <w:rsid w:val="00381E93"/>
    <w:rsid w:val="003822D3"/>
    <w:rsid w:val="00383258"/>
    <w:rsid w:val="003834A1"/>
    <w:rsid w:val="00383545"/>
    <w:rsid w:val="0038371B"/>
    <w:rsid w:val="00383B0A"/>
    <w:rsid w:val="00383CCE"/>
    <w:rsid w:val="00383EA6"/>
    <w:rsid w:val="00383FB6"/>
    <w:rsid w:val="0038408A"/>
    <w:rsid w:val="003840F8"/>
    <w:rsid w:val="0038414A"/>
    <w:rsid w:val="0038487B"/>
    <w:rsid w:val="00384F46"/>
    <w:rsid w:val="0038508B"/>
    <w:rsid w:val="00386C62"/>
    <w:rsid w:val="003871C9"/>
    <w:rsid w:val="00387219"/>
    <w:rsid w:val="00387A7A"/>
    <w:rsid w:val="00387E6D"/>
    <w:rsid w:val="00387F65"/>
    <w:rsid w:val="00390887"/>
    <w:rsid w:val="00390A43"/>
    <w:rsid w:val="00390FBD"/>
    <w:rsid w:val="00390FF0"/>
    <w:rsid w:val="0039251D"/>
    <w:rsid w:val="00393509"/>
    <w:rsid w:val="00393BD5"/>
    <w:rsid w:val="003943E2"/>
    <w:rsid w:val="00394C22"/>
    <w:rsid w:val="00395FF1"/>
    <w:rsid w:val="00396BEE"/>
    <w:rsid w:val="00397BAE"/>
    <w:rsid w:val="00397CA3"/>
    <w:rsid w:val="003A02EF"/>
    <w:rsid w:val="003A085D"/>
    <w:rsid w:val="003A09F2"/>
    <w:rsid w:val="003A1F18"/>
    <w:rsid w:val="003A238A"/>
    <w:rsid w:val="003A264F"/>
    <w:rsid w:val="003A2E27"/>
    <w:rsid w:val="003A2FF2"/>
    <w:rsid w:val="003A3118"/>
    <w:rsid w:val="003A3CF8"/>
    <w:rsid w:val="003A4549"/>
    <w:rsid w:val="003A5681"/>
    <w:rsid w:val="003A6156"/>
    <w:rsid w:val="003A650E"/>
    <w:rsid w:val="003A65EB"/>
    <w:rsid w:val="003A6A0E"/>
    <w:rsid w:val="003A6C62"/>
    <w:rsid w:val="003A78C4"/>
    <w:rsid w:val="003B0222"/>
    <w:rsid w:val="003B0335"/>
    <w:rsid w:val="003B064A"/>
    <w:rsid w:val="003B09B9"/>
    <w:rsid w:val="003B0D47"/>
    <w:rsid w:val="003B0E7E"/>
    <w:rsid w:val="003B1B60"/>
    <w:rsid w:val="003B275A"/>
    <w:rsid w:val="003B28D8"/>
    <w:rsid w:val="003B2D0A"/>
    <w:rsid w:val="003B38F3"/>
    <w:rsid w:val="003B39C7"/>
    <w:rsid w:val="003B3E22"/>
    <w:rsid w:val="003B4269"/>
    <w:rsid w:val="003B4782"/>
    <w:rsid w:val="003B4971"/>
    <w:rsid w:val="003B6238"/>
    <w:rsid w:val="003B6438"/>
    <w:rsid w:val="003B6A14"/>
    <w:rsid w:val="003B6A90"/>
    <w:rsid w:val="003B6EB7"/>
    <w:rsid w:val="003B7952"/>
    <w:rsid w:val="003C0857"/>
    <w:rsid w:val="003C167C"/>
    <w:rsid w:val="003C1749"/>
    <w:rsid w:val="003C17DB"/>
    <w:rsid w:val="003C1D7E"/>
    <w:rsid w:val="003C1E6F"/>
    <w:rsid w:val="003C202F"/>
    <w:rsid w:val="003C24A5"/>
    <w:rsid w:val="003C2D82"/>
    <w:rsid w:val="003C3E41"/>
    <w:rsid w:val="003C3E75"/>
    <w:rsid w:val="003C4A80"/>
    <w:rsid w:val="003C4AAE"/>
    <w:rsid w:val="003C4B57"/>
    <w:rsid w:val="003C4E62"/>
    <w:rsid w:val="003C5034"/>
    <w:rsid w:val="003C6566"/>
    <w:rsid w:val="003C7109"/>
    <w:rsid w:val="003C71EB"/>
    <w:rsid w:val="003C7475"/>
    <w:rsid w:val="003C782A"/>
    <w:rsid w:val="003C7B23"/>
    <w:rsid w:val="003D013F"/>
    <w:rsid w:val="003D0D2C"/>
    <w:rsid w:val="003D158B"/>
    <w:rsid w:val="003D1A6B"/>
    <w:rsid w:val="003D23C0"/>
    <w:rsid w:val="003D255B"/>
    <w:rsid w:val="003D2DCA"/>
    <w:rsid w:val="003D3834"/>
    <w:rsid w:val="003D3F1B"/>
    <w:rsid w:val="003D4792"/>
    <w:rsid w:val="003D55D2"/>
    <w:rsid w:val="003D56E2"/>
    <w:rsid w:val="003D5FC1"/>
    <w:rsid w:val="003D61D1"/>
    <w:rsid w:val="003D63CD"/>
    <w:rsid w:val="003D6A1B"/>
    <w:rsid w:val="003D7C77"/>
    <w:rsid w:val="003E049D"/>
    <w:rsid w:val="003E058C"/>
    <w:rsid w:val="003E1228"/>
    <w:rsid w:val="003E2BA7"/>
    <w:rsid w:val="003E3B27"/>
    <w:rsid w:val="003E41A4"/>
    <w:rsid w:val="003E4476"/>
    <w:rsid w:val="003E45A5"/>
    <w:rsid w:val="003E47FD"/>
    <w:rsid w:val="003E4D81"/>
    <w:rsid w:val="003E530A"/>
    <w:rsid w:val="003E5592"/>
    <w:rsid w:val="003E5653"/>
    <w:rsid w:val="003E58DB"/>
    <w:rsid w:val="003E5FF9"/>
    <w:rsid w:val="003E6C9F"/>
    <w:rsid w:val="003E6DB6"/>
    <w:rsid w:val="003E759D"/>
    <w:rsid w:val="003E7638"/>
    <w:rsid w:val="003E7786"/>
    <w:rsid w:val="003F0259"/>
    <w:rsid w:val="003F02FD"/>
    <w:rsid w:val="003F08B2"/>
    <w:rsid w:val="003F1502"/>
    <w:rsid w:val="003F1595"/>
    <w:rsid w:val="003F3441"/>
    <w:rsid w:val="003F3782"/>
    <w:rsid w:val="003F3AE3"/>
    <w:rsid w:val="003F3D42"/>
    <w:rsid w:val="003F435A"/>
    <w:rsid w:val="003F460C"/>
    <w:rsid w:val="003F5245"/>
    <w:rsid w:val="003F5265"/>
    <w:rsid w:val="003F554F"/>
    <w:rsid w:val="003F63C2"/>
    <w:rsid w:val="003F6512"/>
    <w:rsid w:val="003F682D"/>
    <w:rsid w:val="00400670"/>
    <w:rsid w:val="0040103F"/>
    <w:rsid w:val="004017BC"/>
    <w:rsid w:val="00401B6D"/>
    <w:rsid w:val="00401CB7"/>
    <w:rsid w:val="00402BB0"/>
    <w:rsid w:val="00402D6B"/>
    <w:rsid w:val="004036B4"/>
    <w:rsid w:val="004036E1"/>
    <w:rsid w:val="00403781"/>
    <w:rsid w:val="00403B5C"/>
    <w:rsid w:val="004040FD"/>
    <w:rsid w:val="00404F36"/>
    <w:rsid w:val="00405069"/>
    <w:rsid w:val="00405297"/>
    <w:rsid w:val="00405384"/>
    <w:rsid w:val="004069DB"/>
    <w:rsid w:val="00406CCD"/>
    <w:rsid w:val="00407EA8"/>
    <w:rsid w:val="00410428"/>
    <w:rsid w:val="00410D93"/>
    <w:rsid w:val="00410E02"/>
    <w:rsid w:val="0041142C"/>
    <w:rsid w:val="004116A2"/>
    <w:rsid w:val="004129FE"/>
    <w:rsid w:val="00412F1A"/>
    <w:rsid w:val="0041310D"/>
    <w:rsid w:val="004137F2"/>
    <w:rsid w:val="00413888"/>
    <w:rsid w:val="004143F9"/>
    <w:rsid w:val="00414550"/>
    <w:rsid w:val="004146BA"/>
    <w:rsid w:val="00414A20"/>
    <w:rsid w:val="00414D53"/>
    <w:rsid w:val="004150EC"/>
    <w:rsid w:val="0041520A"/>
    <w:rsid w:val="00415302"/>
    <w:rsid w:val="004154EB"/>
    <w:rsid w:val="0041699E"/>
    <w:rsid w:val="00416D2C"/>
    <w:rsid w:val="00417164"/>
    <w:rsid w:val="0041730E"/>
    <w:rsid w:val="00417C2D"/>
    <w:rsid w:val="004201E6"/>
    <w:rsid w:val="00420710"/>
    <w:rsid w:val="00420C0F"/>
    <w:rsid w:val="004211DE"/>
    <w:rsid w:val="0042171A"/>
    <w:rsid w:val="00421F3E"/>
    <w:rsid w:val="004223E2"/>
    <w:rsid w:val="004223FE"/>
    <w:rsid w:val="0042250D"/>
    <w:rsid w:val="004229FE"/>
    <w:rsid w:val="00422FF8"/>
    <w:rsid w:val="004231FD"/>
    <w:rsid w:val="004239BF"/>
    <w:rsid w:val="00423BAC"/>
    <w:rsid w:val="0042411B"/>
    <w:rsid w:val="00425BFA"/>
    <w:rsid w:val="004268CA"/>
    <w:rsid w:val="00426AD2"/>
    <w:rsid w:val="0042791A"/>
    <w:rsid w:val="00427F7C"/>
    <w:rsid w:val="004321EA"/>
    <w:rsid w:val="004325CC"/>
    <w:rsid w:val="004327C2"/>
    <w:rsid w:val="004327C5"/>
    <w:rsid w:val="004331FE"/>
    <w:rsid w:val="00433FB8"/>
    <w:rsid w:val="00434046"/>
    <w:rsid w:val="00435779"/>
    <w:rsid w:val="0043629B"/>
    <w:rsid w:val="004363EE"/>
    <w:rsid w:val="00436582"/>
    <w:rsid w:val="00436BA1"/>
    <w:rsid w:val="004370A8"/>
    <w:rsid w:val="004371A2"/>
    <w:rsid w:val="00437359"/>
    <w:rsid w:val="00437B96"/>
    <w:rsid w:val="004400AC"/>
    <w:rsid w:val="0044061D"/>
    <w:rsid w:val="004407EB"/>
    <w:rsid w:val="00441356"/>
    <w:rsid w:val="00441796"/>
    <w:rsid w:val="004418FF"/>
    <w:rsid w:val="00441A93"/>
    <w:rsid w:val="0044241E"/>
    <w:rsid w:val="0044277D"/>
    <w:rsid w:val="004428E1"/>
    <w:rsid w:val="00442940"/>
    <w:rsid w:val="00442D65"/>
    <w:rsid w:val="00442F16"/>
    <w:rsid w:val="004435B0"/>
    <w:rsid w:val="004435DD"/>
    <w:rsid w:val="004439E1"/>
    <w:rsid w:val="00444468"/>
    <w:rsid w:val="004453BC"/>
    <w:rsid w:val="00445669"/>
    <w:rsid w:val="004459E1"/>
    <w:rsid w:val="00445E7A"/>
    <w:rsid w:val="004460E9"/>
    <w:rsid w:val="00446260"/>
    <w:rsid w:val="00446405"/>
    <w:rsid w:val="0044676E"/>
    <w:rsid w:val="00446BAF"/>
    <w:rsid w:val="00446C39"/>
    <w:rsid w:val="00447797"/>
    <w:rsid w:val="00447B81"/>
    <w:rsid w:val="00447C22"/>
    <w:rsid w:val="00450070"/>
    <w:rsid w:val="00451EB3"/>
    <w:rsid w:val="00452432"/>
    <w:rsid w:val="004527FB"/>
    <w:rsid w:val="00452A06"/>
    <w:rsid w:val="00453361"/>
    <w:rsid w:val="00453999"/>
    <w:rsid w:val="00453A4A"/>
    <w:rsid w:val="00455133"/>
    <w:rsid w:val="004559FE"/>
    <w:rsid w:val="00455DDF"/>
    <w:rsid w:val="004562CE"/>
    <w:rsid w:val="0045643C"/>
    <w:rsid w:val="00456DF9"/>
    <w:rsid w:val="00457D28"/>
    <w:rsid w:val="00460027"/>
    <w:rsid w:val="00460100"/>
    <w:rsid w:val="00460287"/>
    <w:rsid w:val="00460324"/>
    <w:rsid w:val="00460B96"/>
    <w:rsid w:val="0046132D"/>
    <w:rsid w:val="0046140B"/>
    <w:rsid w:val="00461668"/>
    <w:rsid w:val="00461690"/>
    <w:rsid w:val="00461E10"/>
    <w:rsid w:val="0046281D"/>
    <w:rsid w:val="00462F19"/>
    <w:rsid w:val="0046312C"/>
    <w:rsid w:val="00464094"/>
    <w:rsid w:val="0046475E"/>
    <w:rsid w:val="0046521B"/>
    <w:rsid w:val="00465677"/>
    <w:rsid w:val="00465D12"/>
    <w:rsid w:val="00466112"/>
    <w:rsid w:val="00466A68"/>
    <w:rsid w:val="00466CE6"/>
    <w:rsid w:val="00466CF1"/>
    <w:rsid w:val="00466FCB"/>
    <w:rsid w:val="0047019E"/>
    <w:rsid w:val="004705C9"/>
    <w:rsid w:val="004706FF"/>
    <w:rsid w:val="00470748"/>
    <w:rsid w:val="00470DB8"/>
    <w:rsid w:val="00471152"/>
    <w:rsid w:val="00471728"/>
    <w:rsid w:val="00471D24"/>
    <w:rsid w:val="00472806"/>
    <w:rsid w:val="00472933"/>
    <w:rsid w:val="00472F64"/>
    <w:rsid w:val="00475738"/>
    <w:rsid w:val="004758A9"/>
    <w:rsid w:val="00475E40"/>
    <w:rsid w:val="004762EE"/>
    <w:rsid w:val="00476AAB"/>
    <w:rsid w:val="0047782F"/>
    <w:rsid w:val="00477CD4"/>
    <w:rsid w:val="00480266"/>
    <w:rsid w:val="00480639"/>
    <w:rsid w:val="004807CE"/>
    <w:rsid w:val="00481EC0"/>
    <w:rsid w:val="0048288A"/>
    <w:rsid w:val="00483B2B"/>
    <w:rsid w:val="00483BB9"/>
    <w:rsid w:val="00483CA2"/>
    <w:rsid w:val="004847B9"/>
    <w:rsid w:val="0048492E"/>
    <w:rsid w:val="00484B32"/>
    <w:rsid w:val="004851FD"/>
    <w:rsid w:val="004853E4"/>
    <w:rsid w:val="00486239"/>
    <w:rsid w:val="00486B4F"/>
    <w:rsid w:val="004870E8"/>
    <w:rsid w:val="004874D3"/>
    <w:rsid w:val="0048780A"/>
    <w:rsid w:val="00487E37"/>
    <w:rsid w:val="004900AF"/>
    <w:rsid w:val="004901A0"/>
    <w:rsid w:val="004902D3"/>
    <w:rsid w:val="004903FF"/>
    <w:rsid w:val="00490B92"/>
    <w:rsid w:val="00490CF8"/>
    <w:rsid w:val="00490F92"/>
    <w:rsid w:val="00491148"/>
    <w:rsid w:val="00491405"/>
    <w:rsid w:val="004915CE"/>
    <w:rsid w:val="00491C13"/>
    <w:rsid w:val="00492D9E"/>
    <w:rsid w:val="00492F65"/>
    <w:rsid w:val="0049395A"/>
    <w:rsid w:val="00493B40"/>
    <w:rsid w:val="00493DD6"/>
    <w:rsid w:val="00493EF9"/>
    <w:rsid w:val="0049435C"/>
    <w:rsid w:val="004943FC"/>
    <w:rsid w:val="004945EA"/>
    <w:rsid w:val="004945F2"/>
    <w:rsid w:val="004949CB"/>
    <w:rsid w:val="004949D5"/>
    <w:rsid w:val="00494FB8"/>
    <w:rsid w:val="00495B41"/>
    <w:rsid w:val="00496B1C"/>
    <w:rsid w:val="00496D46"/>
    <w:rsid w:val="00496ED2"/>
    <w:rsid w:val="00497F03"/>
    <w:rsid w:val="00497F26"/>
    <w:rsid w:val="004A02F8"/>
    <w:rsid w:val="004A0860"/>
    <w:rsid w:val="004A0C31"/>
    <w:rsid w:val="004A0C57"/>
    <w:rsid w:val="004A2805"/>
    <w:rsid w:val="004A380D"/>
    <w:rsid w:val="004A3FF2"/>
    <w:rsid w:val="004A46B0"/>
    <w:rsid w:val="004A4CB0"/>
    <w:rsid w:val="004A4F07"/>
    <w:rsid w:val="004A57F4"/>
    <w:rsid w:val="004A614C"/>
    <w:rsid w:val="004A6C6F"/>
    <w:rsid w:val="004A6D33"/>
    <w:rsid w:val="004A71E5"/>
    <w:rsid w:val="004A7251"/>
    <w:rsid w:val="004A7D00"/>
    <w:rsid w:val="004B037F"/>
    <w:rsid w:val="004B1127"/>
    <w:rsid w:val="004B13B8"/>
    <w:rsid w:val="004B14A6"/>
    <w:rsid w:val="004B165E"/>
    <w:rsid w:val="004B1775"/>
    <w:rsid w:val="004B17D1"/>
    <w:rsid w:val="004B38AB"/>
    <w:rsid w:val="004B4339"/>
    <w:rsid w:val="004B4B67"/>
    <w:rsid w:val="004B56D4"/>
    <w:rsid w:val="004B5F20"/>
    <w:rsid w:val="004B64E1"/>
    <w:rsid w:val="004B69D6"/>
    <w:rsid w:val="004C0487"/>
    <w:rsid w:val="004C0835"/>
    <w:rsid w:val="004C127F"/>
    <w:rsid w:val="004C1A52"/>
    <w:rsid w:val="004C2419"/>
    <w:rsid w:val="004C3023"/>
    <w:rsid w:val="004C31D3"/>
    <w:rsid w:val="004C3727"/>
    <w:rsid w:val="004C394C"/>
    <w:rsid w:val="004C456E"/>
    <w:rsid w:val="004C48E8"/>
    <w:rsid w:val="004C56B3"/>
    <w:rsid w:val="004C6460"/>
    <w:rsid w:val="004C6496"/>
    <w:rsid w:val="004C69A7"/>
    <w:rsid w:val="004C745D"/>
    <w:rsid w:val="004C7BFD"/>
    <w:rsid w:val="004C7D62"/>
    <w:rsid w:val="004D0B7D"/>
    <w:rsid w:val="004D152E"/>
    <w:rsid w:val="004D1DCE"/>
    <w:rsid w:val="004D2559"/>
    <w:rsid w:val="004D268F"/>
    <w:rsid w:val="004D2A7D"/>
    <w:rsid w:val="004D2BA3"/>
    <w:rsid w:val="004D3590"/>
    <w:rsid w:val="004D39EF"/>
    <w:rsid w:val="004D3C13"/>
    <w:rsid w:val="004D3D8D"/>
    <w:rsid w:val="004D4747"/>
    <w:rsid w:val="004D657E"/>
    <w:rsid w:val="004D7DA0"/>
    <w:rsid w:val="004E097B"/>
    <w:rsid w:val="004E1F96"/>
    <w:rsid w:val="004E1FB6"/>
    <w:rsid w:val="004E20BA"/>
    <w:rsid w:val="004E20D1"/>
    <w:rsid w:val="004E20D5"/>
    <w:rsid w:val="004E2141"/>
    <w:rsid w:val="004E25D9"/>
    <w:rsid w:val="004E260E"/>
    <w:rsid w:val="004E2B8B"/>
    <w:rsid w:val="004E359A"/>
    <w:rsid w:val="004E3CDA"/>
    <w:rsid w:val="004E454D"/>
    <w:rsid w:val="004E456C"/>
    <w:rsid w:val="004E4746"/>
    <w:rsid w:val="004E51D2"/>
    <w:rsid w:val="004E539D"/>
    <w:rsid w:val="004E5542"/>
    <w:rsid w:val="004E6128"/>
    <w:rsid w:val="004E61DD"/>
    <w:rsid w:val="004E6715"/>
    <w:rsid w:val="004E67B7"/>
    <w:rsid w:val="004E69EF"/>
    <w:rsid w:val="004E6E97"/>
    <w:rsid w:val="004F0159"/>
    <w:rsid w:val="004F06B4"/>
    <w:rsid w:val="004F0A1E"/>
    <w:rsid w:val="004F0FED"/>
    <w:rsid w:val="004F1006"/>
    <w:rsid w:val="004F1498"/>
    <w:rsid w:val="004F1532"/>
    <w:rsid w:val="004F1820"/>
    <w:rsid w:val="004F1A53"/>
    <w:rsid w:val="004F1FAB"/>
    <w:rsid w:val="004F2546"/>
    <w:rsid w:val="004F3491"/>
    <w:rsid w:val="004F4647"/>
    <w:rsid w:val="004F4933"/>
    <w:rsid w:val="004F4F9A"/>
    <w:rsid w:val="004F5064"/>
    <w:rsid w:val="004F52AB"/>
    <w:rsid w:val="004F5BEF"/>
    <w:rsid w:val="004F619F"/>
    <w:rsid w:val="004F6698"/>
    <w:rsid w:val="004F6B47"/>
    <w:rsid w:val="004F6ECF"/>
    <w:rsid w:val="004F7698"/>
    <w:rsid w:val="004F7CBE"/>
    <w:rsid w:val="004F7D55"/>
    <w:rsid w:val="00500182"/>
    <w:rsid w:val="00500558"/>
    <w:rsid w:val="00500D68"/>
    <w:rsid w:val="00500EF4"/>
    <w:rsid w:val="0050109D"/>
    <w:rsid w:val="0050254B"/>
    <w:rsid w:val="0050257D"/>
    <w:rsid w:val="00502A2E"/>
    <w:rsid w:val="00502AAC"/>
    <w:rsid w:val="00502EDB"/>
    <w:rsid w:val="005034EE"/>
    <w:rsid w:val="005036BA"/>
    <w:rsid w:val="00503C04"/>
    <w:rsid w:val="0050400D"/>
    <w:rsid w:val="005040A3"/>
    <w:rsid w:val="00504987"/>
    <w:rsid w:val="005057BE"/>
    <w:rsid w:val="00505DB6"/>
    <w:rsid w:val="005062D3"/>
    <w:rsid w:val="00506E36"/>
    <w:rsid w:val="005075D1"/>
    <w:rsid w:val="00507CEA"/>
    <w:rsid w:val="00510508"/>
    <w:rsid w:val="00511255"/>
    <w:rsid w:val="00511880"/>
    <w:rsid w:val="00511C16"/>
    <w:rsid w:val="00511C45"/>
    <w:rsid w:val="00512BC2"/>
    <w:rsid w:val="00512DA4"/>
    <w:rsid w:val="0051496E"/>
    <w:rsid w:val="00514F32"/>
    <w:rsid w:val="00515603"/>
    <w:rsid w:val="00515B47"/>
    <w:rsid w:val="00515C37"/>
    <w:rsid w:val="00516418"/>
    <w:rsid w:val="00516562"/>
    <w:rsid w:val="00516ABF"/>
    <w:rsid w:val="005205D2"/>
    <w:rsid w:val="00520C89"/>
    <w:rsid w:val="00520D66"/>
    <w:rsid w:val="0052119E"/>
    <w:rsid w:val="0052263F"/>
    <w:rsid w:val="0052296A"/>
    <w:rsid w:val="005234E3"/>
    <w:rsid w:val="00523EC1"/>
    <w:rsid w:val="00523EEC"/>
    <w:rsid w:val="005245AF"/>
    <w:rsid w:val="005247EC"/>
    <w:rsid w:val="0052485D"/>
    <w:rsid w:val="0052715F"/>
    <w:rsid w:val="005272C2"/>
    <w:rsid w:val="0052745D"/>
    <w:rsid w:val="00527570"/>
    <w:rsid w:val="00527EC3"/>
    <w:rsid w:val="00530415"/>
    <w:rsid w:val="00530A45"/>
    <w:rsid w:val="00531451"/>
    <w:rsid w:val="00531452"/>
    <w:rsid w:val="00531A22"/>
    <w:rsid w:val="00531E01"/>
    <w:rsid w:val="00531ED4"/>
    <w:rsid w:val="0053224B"/>
    <w:rsid w:val="0053262D"/>
    <w:rsid w:val="005326E6"/>
    <w:rsid w:val="00532AC7"/>
    <w:rsid w:val="00533942"/>
    <w:rsid w:val="00534ABC"/>
    <w:rsid w:val="00534CA9"/>
    <w:rsid w:val="00535219"/>
    <w:rsid w:val="00535B5B"/>
    <w:rsid w:val="00535E93"/>
    <w:rsid w:val="00536090"/>
    <w:rsid w:val="005361F1"/>
    <w:rsid w:val="005361FE"/>
    <w:rsid w:val="00537334"/>
    <w:rsid w:val="005374A7"/>
    <w:rsid w:val="0054010C"/>
    <w:rsid w:val="0054059D"/>
    <w:rsid w:val="00540819"/>
    <w:rsid w:val="00541195"/>
    <w:rsid w:val="005419CF"/>
    <w:rsid w:val="0054286E"/>
    <w:rsid w:val="00542E88"/>
    <w:rsid w:val="005435A1"/>
    <w:rsid w:val="005435B4"/>
    <w:rsid w:val="00543B0A"/>
    <w:rsid w:val="00543B31"/>
    <w:rsid w:val="00543C68"/>
    <w:rsid w:val="00543EC4"/>
    <w:rsid w:val="00544133"/>
    <w:rsid w:val="0054419A"/>
    <w:rsid w:val="005445D7"/>
    <w:rsid w:val="00544D39"/>
    <w:rsid w:val="00545265"/>
    <w:rsid w:val="00545D8C"/>
    <w:rsid w:val="005468E4"/>
    <w:rsid w:val="00546E74"/>
    <w:rsid w:val="00547555"/>
    <w:rsid w:val="005502F2"/>
    <w:rsid w:val="00550405"/>
    <w:rsid w:val="00550488"/>
    <w:rsid w:val="00550587"/>
    <w:rsid w:val="00550764"/>
    <w:rsid w:val="00550B5A"/>
    <w:rsid w:val="0055156F"/>
    <w:rsid w:val="00551907"/>
    <w:rsid w:val="00551EDD"/>
    <w:rsid w:val="0055269B"/>
    <w:rsid w:val="00552762"/>
    <w:rsid w:val="0055278D"/>
    <w:rsid w:val="00552BD0"/>
    <w:rsid w:val="00554928"/>
    <w:rsid w:val="005553A8"/>
    <w:rsid w:val="00555839"/>
    <w:rsid w:val="00555EDF"/>
    <w:rsid w:val="00555F38"/>
    <w:rsid w:val="00556CA2"/>
    <w:rsid w:val="005574B6"/>
    <w:rsid w:val="005578F0"/>
    <w:rsid w:val="00557C49"/>
    <w:rsid w:val="005605FB"/>
    <w:rsid w:val="0056073B"/>
    <w:rsid w:val="0056160F"/>
    <w:rsid w:val="00562787"/>
    <w:rsid w:val="005628EE"/>
    <w:rsid w:val="00562E0A"/>
    <w:rsid w:val="0056334B"/>
    <w:rsid w:val="005634F1"/>
    <w:rsid w:val="00564E75"/>
    <w:rsid w:val="00564E78"/>
    <w:rsid w:val="005650D2"/>
    <w:rsid w:val="00565F27"/>
    <w:rsid w:val="005670AA"/>
    <w:rsid w:val="005677EB"/>
    <w:rsid w:val="00567C64"/>
    <w:rsid w:val="00567FE7"/>
    <w:rsid w:val="0056EE36"/>
    <w:rsid w:val="005712BB"/>
    <w:rsid w:val="0057180D"/>
    <w:rsid w:val="00571A4B"/>
    <w:rsid w:val="00571A61"/>
    <w:rsid w:val="0057224D"/>
    <w:rsid w:val="005724CE"/>
    <w:rsid w:val="00572CDE"/>
    <w:rsid w:val="005736CB"/>
    <w:rsid w:val="00573E9F"/>
    <w:rsid w:val="00574130"/>
    <w:rsid w:val="00574B40"/>
    <w:rsid w:val="00574C7E"/>
    <w:rsid w:val="00574E76"/>
    <w:rsid w:val="005761F3"/>
    <w:rsid w:val="005765C8"/>
    <w:rsid w:val="005771C8"/>
    <w:rsid w:val="00577643"/>
    <w:rsid w:val="00580608"/>
    <w:rsid w:val="00580AA9"/>
    <w:rsid w:val="00580B23"/>
    <w:rsid w:val="00581458"/>
    <w:rsid w:val="00581A8B"/>
    <w:rsid w:val="00581B27"/>
    <w:rsid w:val="00581D00"/>
    <w:rsid w:val="00582A0F"/>
    <w:rsid w:val="00582C6A"/>
    <w:rsid w:val="00582FE0"/>
    <w:rsid w:val="005836FD"/>
    <w:rsid w:val="00583A7F"/>
    <w:rsid w:val="00583CAD"/>
    <w:rsid w:val="00583D0A"/>
    <w:rsid w:val="005853F7"/>
    <w:rsid w:val="0058629A"/>
    <w:rsid w:val="0058698C"/>
    <w:rsid w:val="00587AE1"/>
    <w:rsid w:val="00590BA5"/>
    <w:rsid w:val="00590D76"/>
    <w:rsid w:val="00591707"/>
    <w:rsid w:val="00591999"/>
    <w:rsid w:val="00591BBB"/>
    <w:rsid w:val="00591D38"/>
    <w:rsid w:val="005920BE"/>
    <w:rsid w:val="00592144"/>
    <w:rsid w:val="00592F0B"/>
    <w:rsid w:val="005938AB"/>
    <w:rsid w:val="005941DF"/>
    <w:rsid w:val="00594435"/>
    <w:rsid w:val="00594A11"/>
    <w:rsid w:val="00594B0C"/>
    <w:rsid w:val="00595546"/>
    <w:rsid w:val="0059566F"/>
    <w:rsid w:val="00595B4A"/>
    <w:rsid w:val="00595BC8"/>
    <w:rsid w:val="00596852"/>
    <w:rsid w:val="00596ADD"/>
    <w:rsid w:val="005975D4"/>
    <w:rsid w:val="005A0BC3"/>
    <w:rsid w:val="005A11E3"/>
    <w:rsid w:val="005A1469"/>
    <w:rsid w:val="005A159B"/>
    <w:rsid w:val="005A2FF9"/>
    <w:rsid w:val="005A45C0"/>
    <w:rsid w:val="005A45F9"/>
    <w:rsid w:val="005A47F0"/>
    <w:rsid w:val="005A53B4"/>
    <w:rsid w:val="005A53DC"/>
    <w:rsid w:val="005A62FD"/>
    <w:rsid w:val="005A70FF"/>
    <w:rsid w:val="005A76EE"/>
    <w:rsid w:val="005A78CD"/>
    <w:rsid w:val="005B06BD"/>
    <w:rsid w:val="005B10FC"/>
    <w:rsid w:val="005B11CF"/>
    <w:rsid w:val="005B136A"/>
    <w:rsid w:val="005B1AC8"/>
    <w:rsid w:val="005B1B73"/>
    <w:rsid w:val="005B1E55"/>
    <w:rsid w:val="005B1E5C"/>
    <w:rsid w:val="005B2485"/>
    <w:rsid w:val="005B36A2"/>
    <w:rsid w:val="005B39FB"/>
    <w:rsid w:val="005B3E99"/>
    <w:rsid w:val="005B3F90"/>
    <w:rsid w:val="005B492E"/>
    <w:rsid w:val="005B4B98"/>
    <w:rsid w:val="005B5199"/>
    <w:rsid w:val="005B5839"/>
    <w:rsid w:val="005B63DC"/>
    <w:rsid w:val="005B77FA"/>
    <w:rsid w:val="005C00DB"/>
    <w:rsid w:val="005C0112"/>
    <w:rsid w:val="005C0490"/>
    <w:rsid w:val="005C0DA1"/>
    <w:rsid w:val="005C1C98"/>
    <w:rsid w:val="005C1DAB"/>
    <w:rsid w:val="005C3806"/>
    <w:rsid w:val="005C45AA"/>
    <w:rsid w:val="005C4615"/>
    <w:rsid w:val="005C46F2"/>
    <w:rsid w:val="005C4968"/>
    <w:rsid w:val="005C4E83"/>
    <w:rsid w:val="005C4F8E"/>
    <w:rsid w:val="005C515D"/>
    <w:rsid w:val="005C5DAB"/>
    <w:rsid w:val="005C64D6"/>
    <w:rsid w:val="005C6716"/>
    <w:rsid w:val="005C682B"/>
    <w:rsid w:val="005C69D6"/>
    <w:rsid w:val="005C6BA5"/>
    <w:rsid w:val="005C6D8F"/>
    <w:rsid w:val="005C73C5"/>
    <w:rsid w:val="005C74C6"/>
    <w:rsid w:val="005C7690"/>
    <w:rsid w:val="005C7A96"/>
    <w:rsid w:val="005C7DAD"/>
    <w:rsid w:val="005C7F24"/>
    <w:rsid w:val="005D05ED"/>
    <w:rsid w:val="005D0DF4"/>
    <w:rsid w:val="005D0E12"/>
    <w:rsid w:val="005D1283"/>
    <w:rsid w:val="005D1504"/>
    <w:rsid w:val="005D1507"/>
    <w:rsid w:val="005D1835"/>
    <w:rsid w:val="005D2D06"/>
    <w:rsid w:val="005D2DA4"/>
    <w:rsid w:val="005D2E12"/>
    <w:rsid w:val="005D3565"/>
    <w:rsid w:val="005D6523"/>
    <w:rsid w:val="005D6FA6"/>
    <w:rsid w:val="005E025F"/>
    <w:rsid w:val="005E04AA"/>
    <w:rsid w:val="005E09B2"/>
    <w:rsid w:val="005E0AF6"/>
    <w:rsid w:val="005E138C"/>
    <w:rsid w:val="005E178D"/>
    <w:rsid w:val="005E17C1"/>
    <w:rsid w:val="005E1D45"/>
    <w:rsid w:val="005E2392"/>
    <w:rsid w:val="005E2A5F"/>
    <w:rsid w:val="005E345D"/>
    <w:rsid w:val="005E54C8"/>
    <w:rsid w:val="005E54F0"/>
    <w:rsid w:val="005E5C3E"/>
    <w:rsid w:val="005E5ED1"/>
    <w:rsid w:val="005E7327"/>
    <w:rsid w:val="005E7FAA"/>
    <w:rsid w:val="005F085F"/>
    <w:rsid w:val="005F0B9A"/>
    <w:rsid w:val="005F0D88"/>
    <w:rsid w:val="005F1087"/>
    <w:rsid w:val="005F23AF"/>
    <w:rsid w:val="005F276D"/>
    <w:rsid w:val="005F2DE1"/>
    <w:rsid w:val="005F2F34"/>
    <w:rsid w:val="005F2F98"/>
    <w:rsid w:val="005F33AD"/>
    <w:rsid w:val="005F370B"/>
    <w:rsid w:val="005F441E"/>
    <w:rsid w:val="005F540E"/>
    <w:rsid w:val="005F5612"/>
    <w:rsid w:val="005F57B9"/>
    <w:rsid w:val="005F5B2A"/>
    <w:rsid w:val="005F6C4C"/>
    <w:rsid w:val="005F734C"/>
    <w:rsid w:val="006006A8"/>
    <w:rsid w:val="00600D95"/>
    <w:rsid w:val="00600F0F"/>
    <w:rsid w:val="0060113C"/>
    <w:rsid w:val="0060168F"/>
    <w:rsid w:val="00601E8C"/>
    <w:rsid w:val="00601EA8"/>
    <w:rsid w:val="00602B4F"/>
    <w:rsid w:val="0060387D"/>
    <w:rsid w:val="00604DB7"/>
    <w:rsid w:val="00604E42"/>
    <w:rsid w:val="00605BC3"/>
    <w:rsid w:val="006067AF"/>
    <w:rsid w:val="00606905"/>
    <w:rsid w:val="00606996"/>
    <w:rsid w:val="00606EEA"/>
    <w:rsid w:val="00607700"/>
    <w:rsid w:val="00607E0D"/>
    <w:rsid w:val="006104D2"/>
    <w:rsid w:val="006119AA"/>
    <w:rsid w:val="00611A72"/>
    <w:rsid w:val="00611C62"/>
    <w:rsid w:val="00611EA7"/>
    <w:rsid w:val="00612A8F"/>
    <w:rsid w:val="00612BB3"/>
    <w:rsid w:val="00612D24"/>
    <w:rsid w:val="00612E2C"/>
    <w:rsid w:val="00613099"/>
    <w:rsid w:val="00613E95"/>
    <w:rsid w:val="00614240"/>
    <w:rsid w:val="00614AB6"/>
    <w:rsid w:val="0061502A"/>
    <w:rsid w:val="0061510B"/>
    <w:rsid w:val="00615165"/>
    <w:rsid w:val="0061655B"/>
    <w:rsid w:val="00616BB5"/>
    <w:rsid w:val="00617397"/>
    <w:rsid w:val="00617E14"/>
    <w:rsid w:val="0061D7F6"/>
    <w:rsid w:val="006206AE"/>
    <w:rsid w:val="00621651"/>
    <w:rsid w:val="006218EB"/>
    <w:rsid w:val="00621E9C"/>
    <w:rsid w:val="00621F30"/>
    <w:rsid w:val="00622673"/>
    <w:rsid w:val="00622881"/>
    <w:rsid w:val="0062293F"/>
    <w:rsid w:val="00622FE7"/>
    <w:rsid w:val="00623AC4"/>
    <w:rsid w:val="00624DE9"/>
    <w:rsid w:val="00625815"/>
    <w:rsid w:val="00625E3C"/>
    <w:rsid w:val="00626219"/>
    <w:rsid w:val="006262B2"/>
    <w:rsid w:val="0062635B"/>
    <w:rsid w:val="006265E8"/>
    <w:rsid w:val="006267A2"/>
    <w:rsid w:val="00626F9C"/>
    <w:rsid w:val="006275AF"/>
    <w:rsid w:val="00627639"/>
    <w:rsid w:val="006277BB"/>
    <w:rsid w:val="006306B7"/>
    <w:rsid w:val="0063090F"/>
    <w:rsid w:val="0063194B"/>
    <w:rsid w:val="00631AAC"/>
    <w:rsid w:val="00632DC7"/>
    <w:rsid w:val="00633A81"/>
    <w:rsid w:val="0063481D"/>
    <w:rsid w:val="006348A7"/>
    <w:rsid w:val="00634961"/>
    <w:rsid w:val="00634AFA"/>
    <w:rsid w:val="00635361"/>
    <w:rsid w:val="00635F97"/>
    <w:rsid w:val="00636154"/>
    <w:rsid w:val="006369D2"/>
    <w:rsid w:val="0063700E"/>
    <w:rsid w:val="006374B4"/>
    <w:rsid w:val="006376B6"/>
    <w:rsid w:val="00637C89"/>
    <w:rsid w:val="006400D8"/>
    <w:rsid w:val="00640292"/>
    <w:rsid w:val="00640526"/>
    <w:rsid w:val="0064069C"/>
    <w:rsid w:val="006407F6"/>
    <w:rsid w:val="00640AB3"/>
    <w:rsid w:val="00640B35"/>
    <w:rsid w:val="0064132A"/>
    <w:rsid w:val="006417ED"/>
    <w:rsid w:val="00641910"/>
    <w:rsid w:val="006426C0"/>
    <w:rsid w:val="00642999"/>
    <w:rsid w:val="00642CA4"/>
    <w:rsid w:val="006432E0"/>
    <w:rsid w:val="00643BC1"/>
    <w:rsid w:val="00643C77"/>
    <w:rsid w:val="0064411C"/>
    <w:rsid w:val="00645940"/>
    <w:rsid w:val="00645A42"/>
    <w:rsid w:val="0064674D"/>
    <w:rsid w:val="006474CB"/>
    <w:rsid w:val="0065037E"/>
    <w:rsid w:val="00650645"/>
    <w:rsid w:val="00650A13"/>
    <w:rsid w:val="00650EEE"/>
    <w:rsid w:val="006516C3"/>
    <w:rsid w:val="00651824"/>
    <w:rsid w:val="00653173"/>
    <w:rsid w:val="0065356A"/>
    <w:rsid w:val="0065359F"/>
    <w:rsid w:val="00653776"/>
    <w:rsid w:val="006539EA"/>
    <w:rsid w:val="00653A39"/>
    <w:rsid w:val="00653C8B"/>
    <w:rsid w:val="00653DCB"/>
    <w:rsid w:val="0065439D"/>
    <w:rsid w:val="006543A8"/>
    <w:rsid w:val="0065501B"/>
    <w:rsid w:val="00655FCA"/>
    <w:rsid w:val="00656763"/>
    <w:rsid w:val="00656F77"/>
    <w:rsid w:val="00657237"/>
    <w:rsid w:val="00657344"/>
    <w:rsid w:val="00657CE1"/>
    <w:rsid w:val="006604B2"/>
    <w:rsid w:val="00660AB3"/>
    <w:rsid w:val="00661AF2"/>
    <w:rsid w:val="00661EAF"/>
    <w:rsid w:val="006622CF"/>
    <w:rsid w:val="006623CD"/>
    <w:rsid w:val="00662544"/>
    <w:rsid w:val="00662737"/>
    <w:rsid w:val="00662812"/>
    <w:rsid w:val="0066286E"/>
    <w:rsid w:val="00662D3C"/>
    <w:rsid w:val="00662FDD"/>
    <w:rsid w:val="00663E50"/>
    <w:rsid w:val="00663F8E"/>
    <w:rsid w:val="006643F0"/>
    <w:rsid w:val="006646B9"/>
    <w:rsid w:val="00664FBA"/>
    <w:rsid w:val="0066555E"/>
    <w:rsid w:val="006658F4"/>
    <w:rsid w:val="00666911"/>
    <w:rsid w:val="0066709F"/>
    <w:rsid w:val="00667219"/>
    <w:rsid w:val="006674D4"/>
    <w:rsid w:val="00667C81"/>
    <w:rsid w:val="00670055"/>
    <w:rsid w:val="006701E1"/>
    <w:rsid w:val="006702A2"/>
    <w:rsid w:val="00670F97"/>
    <w:rsid w:val="006722AC"/>
    <w:rsid w:val="00672C0B"/>
    <w:rsid w:val="006733A4"/>
    <w:rsid w:val="00673596"/>
    <w:rsid w:val="00673A3E"/>
    <w:rsid w:val="00674912"/>
    <w:rsid w:val="00674D7E"/>
    <w:rsid w:val="00675C60"/>
    <w:rsid w:val="00675E41"/>
    <w:rsid w:val="00675FD3"/>
    <w:rsid w:val="00676B60"/>
    <w:rsid w:val="00676CD9"/>
    <w:rsid w:val="00677323"/>
    <w:rsid w:val="00677850"/>
    <w:rsid w:val="00677A3F"/>
    <w:rsid w:val="00681D86"/>
    <w:rsid w:val="00683498"/>
    <w:rsid w:val="00683DF5"/>
    <w:rsid w:val="00684320"/>
    <w:rsid w:val="00684DE3"/>
    <w:rsid w:val="006851D4"/>
    <w:rsid w:val="006858FC"/>
    <w:rsid w:val="00686017"/>
    <w:rsid w:val="006873F8"/>
    <w:rsid w:val="006875C2"/>
    <w:rsid w:val="006879D1"/>
    <w:rsid w:val="00687EFA"/>
    <w:rsid w:val="00691575"/>
    <w:rsid w:val="00691DAA"/>
    <w:rsid w:val="00691E39"/>
    <w:rsid w:val="00692085"/>
    <w:rsid w:val="00692333"/>
    <w:rsid w:val="00692448"/>
    <w:rsid w:val="00692928"/>
    <w:rsid w:val="00692B82"/>
    <w:rsid w:val="00692F66"/>
    <w:rsid w:val="006933A5"/>
    <w:rsid w:val="0069351C"/>
    <w:rsid w:val="0069449D"/>
    <w:rsid w:val="00694951"/>
    <w:rsid w:val="00694CEB"/>
    <w:rsid w:val="006956A2"/>
    <w:rsid w:val="006957A3"/>
    <w:rsid w:val="006958A8"/>
    <w:rsid w:val="00696362"/>
    <w:rsid w:val="006963D3"/>
    <w:rsid w:val="006964F9"/>
    <w:rsid w:val="00696869"/>
    <w:rsid w:val="00696AC0"/>
    <w:rsid w:val="00697BD7"/>
    <w:rsid w:val="006A00B3"/>
    <w:rsid w:val="006A0916"/>
    <w:rsid w:val="006A09EB"/>
    <w:rsid w:val="006A0CBE"/>
    <w:rsid w:val="006A1018"/>
    <w:rsid w:val="006A13DD"/>
    <w:rsid w:val="006A14C7"/>
    <w:rsid w:val="006A196A"/>
    <w:rsid w:val="006A1A4F"/>
    <w:rsid w:val="006A200A"/>
    <w:rsid w:val="006A28F0"/>
    <w:rsid w:val="006A2D5D"/>
    <w:rsid w:val="006A2F21"/>
    <w:rsid w:val="006A3192"/>
    <w:rsid w:val="006A3305"/>
    <w:rsid w:val="006A33FE"/>
    <w:rsid w:val="006A3509"/>
    <w:rsid w:val="006A38A3"/>
    <w:rsid w:val="006A3C57"/>
    <w:rsid w:val="006A4266"/>
    <w:rsid w:val="006A475A"/>
    <w:rsid w:val="006A6926"/>
    <w:rsid w:val="006A692B"/>
    <w:rsid w:val="006A6C0F"/>
    <w:rsid w:val="006A6C3F"/>
    <w:rsid w:val="006A6F87"/>
    <w:rsid w:val="006A6FA2"/>
    <w:rsid w:val="006A7039"/>
    <w:rsid w:val="006A73C2"/>
    <w:rsid w:val="006A77D4"/>
    <w:rsid w:val="006A792D"/>
    <w:rsid w:val="006A7E6E"/>
    <w:rsid w:val="006B0135"/>
    <w:rsid w:val="006B0548"/>
    <w:rsid w:val="006B0BF9"/>
    <w:rsid w:val="006B13EC"/>
    <w:rsid w:val="006B152C"/>
    <w:rsid w:val="006B160E"/>
    <w:rsid w:val="006B1922"/>
    <w:rsid w:val="006B1D63"/>
    <w:rsid w:val="006B2C25"/>
    <w:rsid w:val="006B2FC4"/>
    <w:rsid w:val="006B346A"/>
    <w:rsid w:val="006B457A"/>
    <w:rsid w:val="006B45FE"/>
    <w:rsid w:val="006B4B74"/>
    <w:rsid w:val="006B4CA2"/>
    <w:rsid w:val="006B5548"/>
    <w:rsid w:val="006B57E5"/>
    <w:rsid w:val="006B5957"/>
    <w:rsid w:val="006B61F1"/>
    <w:rsid w:val="006B6487"/>
    <w:rsid w:val="006B6547"/>
    <w:rsid w:val="006B6692"/>
    <w:rsid w:val="006B6EAB"/>
    <w:rsid w:val="006B74D0"/>
    <w:rsid w:val="006B7C05"/>
    <w:rsid w:val="006C0091"/>
    <w:rsid w:val="006C0118"/>
    <w:rsid w:val="006C0C17"/>
    <w:rsid w:val="006C0ED5"/>
    <w:rsid w:val="006C19C3"/>
    <w:rsid w:val="006C1AB8"/>
    <w:rsid w:val="006C1E7C"/>
    <w:rsid w:val="006C242C"/>
    <w:rsid w:val="006C2614"/>
    <w:rsid w:val="006C28C8"/>
    <w:rsid w:val="006C343F"/>
    <w:rsid w:val="006C3FB7"/>
    <w:rsid w:val="006C41E0"/>
    <w:rsid w:val="006C49F0"/>
    <w:rsid w:val="006C5167"/>
    <w:rsid w:val="006C516A"/>
    <w:rsid w:val="006C5951"/>
    <w:rsid w:val="006C6702"/>
    <w:rsid w:val="006C6779"/>
    <w:rsid w:val="006C7130"/>
    <w:rsid w:val="006C75CB"/>
    <w:rsid w:val="006C7639"/>
    <w:rsid w:val="006D1463"/>
    <w:rsid w:val="006D1640"/>
    <w:rsid w:val="006D17BA"/>
    <w:rsid w:val="006D1E18"/>
    <w:rsid w:val="006D241E"/>
    <w:rsid w:val="006D2CD6"/>
    <w:rsid w:val="006D34F7"/>
    <w:rsid w:val="006D397E"/>
    <w:rsid w:val="006D3AFA"/>
    <w:rsid w:val="006D3E00"/>
    <w:rsid w:val="006D3E15"/>
    <w:rsid w:val="006D4164"/>
    <w:rsid w:val="006D49BD"/>
    <w:rsid w:val="006D6D30"/>
    <w:rsid w:val="006D7997"/>
    <w:rsid w:val="006E1123"/>
    <w:rsid w:val="006E131C"/>
    <w:rsid w:val="006E1B84"/>
    <w:rsid w:val="006E1BBA"/>
    <w:rsid w:val="006E214E"/>
    <w:rsid w:val="006E2550"/>
    <w:rsid w:val="006E286B"/>
    <w:rsid w:val="006E2AD9"/>
    <w:rsid w:val="006E2F1F"/>
    <w:rsid w:val="006E2FCA"/>
    <w:rsid w:val="006E4C62"/>
    <w:rsid w:val="006E4D8D"/>
    <w:rsid w:val="006E57C9"/>
    <w:rsid w:val="006E5EF3"/>
    <w:rsid w:val="006E61DD"/>
    <w:rsid w:val="006E6602"/>
    <w:rsid w:val="006E6A0A"/>
    <w:rsid w:val="006E6CBB"/>
    <w:rsid w:val="006E6CD5"/>
    <w:rsid w:val="006E7295"/>
    <w:rsid w:val="006E73FC"/>
    <w:rsid w:val="006F06E1"/>
    <w:rsid w:val="006F08EC"/>
    <w:rsid w:val="006F0DF3"/>
    <w:rsid w:val="006F0E4D"/>
    <w:rsid w:val="006F1402"/>
    <w:rsid w:val="006F1A85"/>
    <w:rsid w:val="006F1EE0"/>
    <w:rsid w:val="006F20A1"/>
    <w:rsid w:val="006F28F4"/>
    <w:rsid w:val="006F2F72"/>
    <w:rsid w:val="006F301E"/>
    <w:rsid w:val="006F3513"/>
    <w:rsid w:val="006F3B70"/>
    <w:rsid w:val="006F3E3A"/>
    <w:rsid w:val="006F4136"/>
    <w:rsid w:val="006F4138"/>
    <w:rsid w:val="006F4445"/>
    <w:rsid w:val="006F4B0C"/>
    <w:rsid w:val="006F4C11"/>
    <w:rsid w:val="006F5526"/>
    <w:rsid w:val="006F562D"/>
    <w:rsid w:val="006F5C33"/>
    <w:rsid w:val="006F5DA8"/>
    <w:rsid w:val="006F5E88"/>
    <w:rsid w:val="006F79C9"/>
    <w:rsid w:val="006F79D0"/>
    <w:rsid w:val="006F7CD1"/>
    <w:rsid w:val="006F7E67"/>
    <w:rsid w:val="006F7F6A"/>
    <w:rsid w:val="00700291"/>
    <w:rsid w:val="00700671"/>
    <w:rsid w:val="0070093A"/>
    <w:rsid w:val="007010C1"/>
    <w:rsid w:val="0070142E"/>
    <w:rsid w:val="00701DD1"/>
    <w:rsid w:val="00702495"/>
    <w:rsid w:val="007025F9"/>
    <w:rsid w:val="00702956"/>
    <w:rsid w:val="0070317E"/>
    <w:rsid w:val="0070326E"/>
    <w:rsid w:val="0070353B"/>
    <w:rsid w:val="00703C48"/>
    <w:rsid w:val="00703E8E"/>
    <w:rsid w:val="00704313"/>
    <w:rsid w:val="007046E9"/>
    <w:rsid w:val="00704A5C"/>
    <w:rsid w:val="00704EC1"/>
    <w:rsid w:val="00704FEE"/>
    <w:rsid w:val="00705493"/>
    <w:rsid w:val="007057A2"/>
    <w:rsid w:val="00705D0C"/>
    <w:rsid w:val="00706064"/>
    <w:rsid w:val="00706415"/>
    <w:rsid w:val="007067AB"/>
    <w:rsid w:val="00707231"/>
    <w:rsid w:val="00710016"/>
    <w:rsid w:val="00710D3C"/>
    <w:rsid w:val="00711DA7"/>
    <w:rsid w:val="00711F49"/>
    <w:rsid w:val="0071233B"/>
    <w:rsid w:val="00712A24"/>
    <w:rsid w:val="00712A35"/>
    <w:rsid w:val="0071375C"/>
    <w:rsid w:val="0071379A"/>
    <w:rsid w:val="007144E6"/>
    <w:rsid w:val="0071462E"/>
    <w:rsid w:val="007150AE"/>
    <w:rsid w:val="0071523F"/>
    <w:rsid w:val="007157EF"/>
    <w:rsid w:val="00715840"/>
    <w:rsid w:val="00717B44"/>
    <w:rsid w:val="00717E05"/>
    <w:rsid w:val="0072006F"/>
    <w:rsid w:val="007211EE"/>
    <w:rsid w:val="007216CD"/>
    <w:rsid w:val="007218B9"/>
    <w:rsid w:val="00721AFD"/>
    <w:rsid w:val="007220AF"/>
    <w:rsid w:val="007227CF"/>
    <w:rsid w:val="00722D4B"/>
    <w:rsid w:val="00723093"/>
    <w:rsid w:val="00723756"/>
    <w:rsid w:val="007237A8"/>
    <w:rsid w:val="007242D4"/>
    <w:rsid w:val="00724732"/>
    <w:rsid w:val="00724973"/>
    <w:rsid w:val="00724FDB"/>
    <w:rsid w:val="00725F0E"/>
    <w:rsid w:val="007265F5"/>
    <w:rsid w:val="00726799"/>
    <w:rsid w:val="00727EF7"/>
    <w:rsid w:val="007302B7"/>
    <w:rsid w:val="0073046F"/>
    <w:rsid w:val="00730B34"/>
    <w:rsid w:val="00730C9B"/>
    <w:rsid w:val="007310AE"/>
    <w:rsid w:val="007311A6"/>
    <w:rsid w:val="0073250F"/>
    <w:rsid w:val="00732910"/>
    <w:rsid w:val="007339B1"/>
    <w:rsid w:val="007342A5"/>
    <w:rsid w:val="007349BB"/>
    <w:rsid w:val="00735317"/>
    <w:rsid w:val="0073667F"/>
    <w:rsid w:val="00736A0F"/>
    <w:rsid w:val="007378BD"/>
    <w:rsid w:val="00737BCE"/>
    <w:rsid w:val="00740252"/>
    <w:rsid w:val="00740B9A"/>
    <w:rsid w:val="00740F5F"/>
    <w:rsid w:val="007413C3"/>
    <w:rsid w:val="007420C3"/>
    <w:rsid w:val="00742283"/>
    <w:rsid w:val="0074392C"/>
    <w:rsid w:val="00743A0F"/>
    <w:rsid w:val="00743C7E"/>
    <w:rsid w:val="0074414C"/>
    <w:rsid w:val="007446C2"/>
    <w:rsid w:val="00744BE4"/>
    <w:rsid w:val="00744E1C"/>
    <w:rsid w:val="00745E09"/>
    <w:rsid w:val="00745F11"/>
    <w:rsid w:val="00746F82"/>
    <w:rsid w:val="0074716A"/>
    <w:rsid w:val="00747ABA"/>
    <w:rsid w:val="00747F73"/>
    <w:rsid w:val="0075015A"/>
    <w:rsid w:val="00750F8F"/>
    <w:rsid w:val="00751ADF"/>
    <w:rsid w:val="00751D23"/>
    <w:rsid w:val="007520C9"/>
    <w:rsid w:val="00752212"/>
    <w:rsid w:val="00752429"/>
    <w:rsid w:val="007524AA"/>
    <w:rsid w:val="00752D65"/>
    <w:rsid w:val="00754242"/>
    <w:rsid w:val="00754B15"/>
    <w:rsid w:val="00755BF4"/>
    <w:rsid w:val="00755FD3"/>
    <w:rsid w:val="007560B5"/>
    <w:rsid w:val="007562AD"/>
    <w:rsid w:val="007562D1"/>
    <w:rsid w:val="00756DDA"/>
    <w:rsid w:val="00757A5B"/>
    <w:rsid w:val="00757ADB"/>
    <w:rsid w:val="00757DE3"/>
    <w:rsid w:val="00757E39"/>
    <w:rsid w:val="0075D0DD"/>
    <w:rsid w:val="0076093E"/>
    <w:rsid w:val="00762202"/>
    <w:rsid w:val="0076298E"/>
    <w:rsid w:val="00763A87"/>
    <w:rsid w:val="00763EC4"/>
    <w:rsid w:val="0076468B"/>
    <w:rsid w:val="00765131"/>
    <w:rsid w:val="00765379"/>
    <w:rsid w:val="00765F5C"/>
    <w:rsid w:val="00766B2A"/>
    <w:rsid w:val="00766BD6"/>
    <w:rsid w:val="00766F43"/>
    <w:rsid w:val="00766F5C"/>
    <w:rsid w:val="007672FC"/>
    <w:rsid w:val="00767BD2"/>
    <w:rsid w:val="00767C81"/>
    <w:rsid w:val="00770A27"/>
    <w:rsid w:val="00770AA0"/>
    <w:rsid w:val="00770FF0"/>
    <w:rsid w:val="00771D1B"/>
    <w:rsid w:val="00773275"/>
    <w:rsid w:val="00774040"/>
    <w:rsid w:val="00774C39"/>
    <w:rsid w:val="00774E05"/>
    <w:rsid w:val="00774EF6"/>
    <w:rsid w:val="00774F4B"/>
    <w:rsid w:val="007751EA"/>
    <w:rsid w:val="00775395"/>
    <w:rsid w:val="00775A11"/>
    <w:rsid w:val="0077634F"/>
    <w:rsid w:val="007767DC"/>
    <w:rsid w:val="00776C1B"/>
    <w:rsid w:val="00780465"/>
    <w:rsid w:val="007832E7"/>
    <w:rsid w:val="007835E4"/>
    <w:rsid w:val="0078561F"/>
    <w:rsid w:val="0078669F"/>
    <w:rsid w:val="007869E6"/>
    <w:rsid w:val="00787045"/>
    <w:rsid w:val="00787855"/>
    <w:rsid w:val="00787891"/>
    <w:rsid w:val="00787ED9"/>
    <w:rsid w:val="007901BF"/>
    <w:rsid w:val="0079079A"/>
    <w:rsid w:val="007914F8"/>
    <w:rsid w:val="00791C9E"/>
    <w:rsid w:val="00791E87"/>
    <w:rsid w:val="00791EE1"/>
    <w:rsid w:val="00792528"/>
    <w:rsid w:val="0079271F"/>
    <w:rsid w:val="00792A53"/>
    <w:rsid w:val="00793284"/>
    <w:rsid w:val="007947CB"/>
    <w:rsid w:val="00795FE6"/>
    <w:rsid w:val="007967FA"/>
    <w:rsid w:val="00796C99"/>
    <w:rsid w:val="0079725A"/>
    <w:rsid w:val="00797BE3"/>
    <w:rsid w:val="00797C92"/>
    <w:rsid w:val="007A04B4"/>
    <w:rsid w:val="007A1246"/>
    <w:rsid w:val="007A1483"/>
    <w:rsid w:val="007A17B3"/>
    <w:rsid w:val="007A21F7"/>
    <w:rsid w:val="007A237E"/>
    <w:rsid w:val="007A2380"/>
    <w:rsid w:val="007A27BE"/>
    <w:rsid w:val="007A27F6"/>
    <w:rsid w:val="007A28AA"/>
    <w:rsid w:val="007A2970"/>
    <w:rsid w:val="007A2E1A"/>
    <w:rsid w:val="007A38B1"/>
    <w:rsid w:val="007A3B9D"/>
    <w:rsid w:val="007A3FF3"/>
    <w:rsid w:val="007A5271"/>
    <w:rsid w:val="007A57F0"/>
    <w:rsid w:val="007A5A6E"/>
    <w:rsid w:val="007A5ABF"/>
    <w:rsid w:val="007A70F7"/>
    <w:rsid w:val="007A771D"/>
    <w:rsid w:val="007A786D"/>
    <w:rsid w:val="007A7A11"/>
    <w:rsid w:val="007A7D09"/>
    <w:rsid w:val="007B0572"/>
    <w:rsid w:val="007B0B3F"/>
    <w:rsid w:val="007B2629"/>
    <w:rsid w:val="007B3AE5"/>
    <w:rsid w:val="007B416A"/>
    <w:rsid w:val="007B4412"/>
    <w:rsid w:val="007B4AA9"/>
    <w:rsid w:val="007B4BCF"/>
    <w:rsid w:val="007B51AA"/>
    <w:rsid w:val="007B6B17"/>
    <w:rsid w:val="007B6BE0"/>
    <w:rsid w:val="007C0093"/>
    <w:rsid w:val="007C011C"/>
    <w:rsid w:val="007C0B6F"/>
    <w:rsid w:val="007C0E22"/>
    <w:rsid w:val="007C1B45"/>
    <w:rsid w:val="007C26C1"/>
    <w:rsid w:val="007C2939"/>
    <w:rsid w:val="007C2E72"/>
    <w:rsid w:val="007C369D"/>
    <w:rsid w:val="007C37BC"/>
    <w:rsid w:val="007C3FFF"/>
    <w:rsid w:val="007C4252"/>
    <w:rsid w:val="007C4C36"/>
    <w:rsid w:val="007C4C7D"/>
    <w:rsid w:val="007C6C15"/>
    <w:rsid w:val="007D06B7"/>
    <w:rsid w:val="007D0A3A"/>
    <w:rsid w:val="007D0CAE"/>
    <w:rsid w:val="007D0D91"/>
    <w:rsid w:val="007D0FD9"/>
    <w:rsid w:val="007D14A3"/>
    <w:rsid w:val="007D1BB4"/>
    <w:rsid w:val="007D1BC3"/>
    <w:rsid w:val="007D1D25"/>
    <w:rsid w:val="007D281C"/>
    <w:rsid w:val="007D3450"/>
    <w:rsid w:val="007D34BA"/>
    <w:rsid w:val="007D3C3E"/>
    <w:rsid w:val="007D3DDD"/>
    <w:rsid w:val="007D3EDC"/>
    <w:rsid w:val="007D4F4B"/>
    <w:rsid w:val="007D5821"/>
    <w:rsid w:val="007D5DD1"/>
    <w:rsid w:val="007D6213"/>
    <w:rsid w:val="007D75E9"/>
    <w:rsid w:val="007E0856"/>
    <w:rsid w:val="007E0C1E"/>
    <w:rsid w:val="007E1821"/>
    <w:rsid w:val="007E279C"/>
    <w:rsid w:val="007E2A1F"/>
    <w:rsid w:val="007E341F"/>
    <w:rsid w:val="007E3576"/>
    <w:rsid w:val="007E3CFE"/>
    <w:rsid w:val="007E4104"/>
    <w:rsid w:val="007E4124"/>
    <w:rsid w:val="007E4721"/>
    <w:rsid w:val="007E4D48"/>
    <w:rsid w:val="007E4D4F"/>
    <w:rsid w:val="007E5547"/>
    <w:rsid w:val="007E5840"/>
    <w:rsid w:val="007E7C05"/>
    <w:rsid w:val="007F0C22"/>
    <w:rsid w:val="007F0C7D"/>
    <w:rsid w:val="007F1556"/>
    <w:rsid w:val="007F2889"/>
    <w:rsid w:val="007F2B27"/>
    <w:rsid w:val="007F348C"/>
    <w:rsid w:val="007F3584"/>
    <w:rsid w:val="007F3707"/>
    <w:rsid w:val="007F3F1F"/>
    <w:rsid w:val="007F3FF0"/>
    <w:rsid w:val="007F450F"/>
    <w:rsid w:val="007F4681"/>
    <w:rsid w:val="007F5EE9"/>
    <w:rsid w:val="007F60E2"/>
    <w:rsid w:val="007F61D6"/>
    <w:rsid w:val="00800358"/>
    <w:rsid w:val="00800719"/>
    <w:rsid w:val="00800B0E"/>
    <w:rsid w:val="00801264"/>
    <w:rsid w:val="00801318"/>
    <w:rsid w:val="00801C7A"/>
    <w:rsid w:val="0080229F"/>
    <w:rsid w:val="00802D3B"/>
    <w:rsid w:val="00802D8F"/>
    <w:rsid w:val="00802DEB"/>
    <w:rsid w:val="0080315C"/>
    <w:rsid w:val="00803851"/>
    <w:rsid w:val="00803A36"/>
    <w:rsid w:val="008049B7"/>
    <w:rsid w:val="00804B19"/>
    <w:rsid w:val="0080574D"/>
    <w:rsid w:val="008059BB"/>
    <w:rsid w:val="00807101"/>
    <w:rsid w:val="0080775C"/>
    <w:rsid w:val="00807974"/>
    <w:rsid w:val="008104F6"/>
    <w:rsid w:val="008108C4"/>
    <w:rsid w:val="008112E4"/>
    <w:rsid w:val="0081165A"/>
    <w:rsid w:val="0081215F"/>
    <w:rsid w:val="0081281F"/>
    <w:rsid w:val="008130BC"/>
    <w:rsid w:val="00813295"/>
    <w:rsid w:val="008134A3"/>
    <w:rsid w:val="00813D35"/>
    <w:rsid w:val="00814347"/>
    <w:rsid w:val="00814B5C"/>
    <w:rsid w:val="00814F9D"/>
    <w:rsid w:val="00816358"/>
    <w:rsid w:val="008168D4"/>
    <w:rsid w:val="0081736A"/>
    <w:rsid w:val="00817542"/>
    <w:rsid w:val="00817677"/>
    <w:rsid w:val="00817858"/>
    <w:rsid w:val="00817876"/>
    <w:rsid w:val="00817AB2"/>
    <w:rsid w:val="00817D51"/>
    <w:rsid w:val="00817DB8"/>
    <w:rsid w:val="008214CE"/>
    <w:rsid w:val="00821FE0"/>
    <w:rsid w:val="008223A6"/>
    <w:rsid w:val="008223B2"/>
    <w:rsid w:val="008224DA"/>
    <w:rsid w:val="008226E2"/>
    <w:rsid w:val="008227F5"/>
    <w:rsid w:val="00822C8D"/>
    <w:rsid w:val="00822E6E"/>
    <w:rsid w:val="00822EBA"/>
    <w:rsid w:val="00822F2C"/>
    <w:rsid w:val="00823798"/>
    <w:rsid w:val="00823A45"/>
    <w:rsid w:val="00823E07"/>
    <w:rsid w:val="0082471F"/>
    <w:rsid w:val="008247CB"/>
    <w:rsid w:val="0082498F"/>
    <w:rsid w:val="00824A46"/>
    <w:rsid w:val="00824CD9"/>
    <w:rsid w:val="00825022"/>
    <w:rsid w:val="00825068"/>
    <w:rsid w:val="00825183"/>
    <w:rsid w:val="00825772"/>
    <w:rsid w:val="00826402"/>
    <w:rsid w:val="00830C1F"/>
    <w:rsid w:val="00831572"/>
    <w:rsid w:val="00832536"/>
    <w:rsid w:val="0083362E"/>
    <w:rsid w:val="0083404D"/>
    <w:rsid w:val="00834CB0"/>
    <w:rsid w:val="00835760"/>
    <w:rsid w:val="008357A9"/>
    <w:rsid w:val="00835D6A"/>
    <w:rsid w:val="00835F51"/>
    <w:rsid w:val="00836139"/>
    <w:rsid w:val="0083624C"/>
    <w:rsid w:val="00836DD0"/>
    <w:rsid w:val="00837517"/>
    <w:rsid w:val="00837D49"/>
    <w:rsid w:val="00840A8C"/>
    <w:rsid w:val="00840BC3"/>
    <w:rsid w:val="00840CE0"/>
    <w:rsid w:val="00840D59"/>
    <w:rsid w:val="0084105B"/>
    <w:rsid w:val="00841123"/>
    <w:rsid w:val="00842979"/>
    <w:rsid w:val="008429CA"/>
    <w:rsid w:val="008446A5"/>
    <w:rsid w:val="008447F5"/>
    <w:rsid w:val="00844A2C"/>
    <w:rsid w:val="00844E12"/>
    <w:rsid w:val="0084536A"/>
    <w:rsid w:val="00845A77"/>
    <w:rsid w:val="0084614A"/>
    <w:rsid w:val="00847525"/>
    <w:rsid w:val="00847E54"/>
    <w:rsid w:val="008502B6"/>
    <w:rsid w:val="008505F9"/>
    <w:rsid w:val="00850B78"/>
    <w:rsid w:val="0085108C"/>
    <w:rsid w:val="00851FB2"/>
    <w:rsid w:val="008538E9"/>
    <w:rsid w:val="00854255"/>
    <w:rsid w:val="008548B9"/>
    <w:rsid w:val="00854F0A"/>
    <w:rsid w:val="00855450"/>
    <w:rsid w:val="008557C7"/>
    <w:rsid w:val="00855868"/>
    <w:rsid w:val="00856345"/>
    <w:rsid w:val="0085677B"/>
    <w:rsid w:val="008569C7"/>
    <w:rsid w:val="0085715E"/>
    <w:rsid w:val="00857E82"/>
    <w:rsid w:val="00860321"/>
    <w:rsid w:val="00860AF9"/>
    <w:rsid w:val="00860E73"/>
    <w:rsid w:val="00860EA9"/>
    <w:rsid w:val="00861397"/>
    <w:rsid w:val="008613B4"/>
    <w:rsid w:val="008614CA"/>
    <w:rsid w:val="008615D8"/>
    <w:rsid w:val="00861889"/>
    <w:rsid w:val="008618DD"/>
    <w:rsid w:val="00861B88"/>
    <w:rsid w:val="008628AE"/>
    <w:rsid w:val="0086299C"/>
    <w:rsid w:val="00862F41"/>
    <w:rsid w:val="00863011"/>
    <w:rsid w:val="008632B5"/>
    <w:rsid w:val="00863A40"/>
    <w:rsid w:val="00863E8E"/>
    <w:rsid w:val="008643A9"/>
    <w:rsid w:val="00864AF4"/>
    <w:rsid w:val="008658C4"/>
    <w:rsid w:val="008659AA"/>
    <w:rsid w:val="00865B61"/>
    <w:rsid w:val="008660E3"/>
    <w:rsid w:val="0086612A"/>
    <w:rsid w:val="0086642F"/>
    <w:rsid w:val="0086658A"/>
    <w:rsid w:val="00866A8B"/>
    <w:rsid w:val="0086719B"/>
    <w:rsid w:val="008671C8"/>
    <w:rsid w:val="0086725D"/>
    <w:rsid w:val="0086733F"/>
    <w:rsid w:val="008675B1"/>
    <w:rsid w:val="008702FE"/>
    <w:rsid w:val="0087041B"/>
    <w:rsid w:val="0087066E"/>
    <w:rsid w:val="00871880"/>
    <w:rsid w:val="00871C30"/>
    <w:rsid w:val="00871EC1"/>
    <w:rsid w:val="00872531"/>
    <w:rsid w:val="00872E6E"/>
    <w:rsid w:val="00872F83"/>
    <w:rsid w:val="00873263"/>
    <w:rsid w:val="0087344A"/>
    <w:rsid w:val="00873837"/>
    <w:rsid w:val="00874162"/>
    <w:rsid w:val="00876083"/>
    <w:rsid w:val="008772DB"/>
    <w:rsid w:val="008774DB"/>
    <w:rsid w:val="00880878"/>
    <w:rsid w:val="00881BA8"/>
    <w:rsid w:val="00881BF0"/>
    <w:rsid w:val="008823CB"/>
    <w:rsid w:val="00882823"/>
    <w:rsid w:val="00882986"/>
    <w:rsid w:val="00883BBC"/>
    <w:rsid w:val="00883C65"/>
    <w:rsid w:val="008847CC"/>
    <w:rsid w:val="00884A5A"/>
    <w:rsid w:val="00884BC5"/>
    <w:rsid w:val="00884DC3"/>
    <w:rsid w:val="00884E11"/>
    <w:rsid w:val="00885A82"/>
    <w:rsid w:val="00885ADD"/>
    <w:rsid w:val="00885EFA"/>
    <w:rsid w:val="0088621E"/>
    <w:rsid w:val="00887249"/>
    <w:rsid w:val="008873D7"/>
    <w:rsid w:val="00887789"/>
    <w:rsid w:val="00887B1E"/>
    <w:rsid w:val="00887BDB"/>
    <w:rsid w:val="00887C32"/>
    <w:rsid w:val="0089025B"/>
    <w:rsid w:val="008906A8"/>
    <w:rsid w:val="0089106B"/>
    <w:rsid w:val="008910F1"/>
    <w:rsid w:val="008913EB"/>
    <w:rsid w:val="008915DC"/>
    <w:rsid w:val="00892240"/>
    <w:rsid w:val="008929BD"/>
    <w:rsid w:val="00893EFE"/>
    <w:rsid w:val="00893FDC"/>
    <w:rsid w:val="00895480"/>
    <w:rsid w:val="008958D2"/>
    <w:rsid w:val="008969E8"/>
    <w:rsid w:val="00896A2C"/>
    <w:rsid w:val="00896A36"/>
    <w:rsid w:val="00896B84"/>
    <w:rsid w:val="00896E3F"/>
    <w:rsid w:val="00896F35"/>
    <w:rsid w:val="0089729B"/>
    <w:rsid w:val="008A0200"/>
    <w:rsid w:val="008A0C06"/>
    <w:rsid w:val="008A1A58"/>
    <w:rsid w:val="008A2A15"/>
    <w:rsid w:val="008A2C24"/>
    <w:rsid w:val="008A3FAD"/>
    <w:rsid w:val="008A400F"/>
    <w:rsid w:val="008A4257"/>
    <w:rsid w:val="008A4C4E"/>
    <w:rsid w:val="008A649E"/>
    <w:rsid w:val="008A64DE"/>
    <w:rsid w:val="008A73AF"/>
    <w:rsid w:val="008A73DA"/>
    <w:rsid w:val="008A7978"/>
    <w:rsid w:val="008B0D8C"/>
    <w:rsid w:val="008B0E8F"/>
    <w:rsid w:val="008B1059"/>
    <w:rsid w:val="008B1208"/>
    <w:rsid w:val="008B1794"/>
    <w:rsid w:val="008B1A4C"/>
    <w:rsid w:val="008B1ECB"/>
    <w:rsid w:val="008B241F"/>
    <w:rsid w:val="008B24E1"/>
    <w:rsid w:val="008B2BCF"/>
    <w:rsid w:val="008B3DB4"/>
    <w:rsid w:val="008B438E"/>
    <w:rsid w:val="008B484A"/>
    <w:rsid w:val="008B4B8A"/>
    <w:rsid w:val="008B5253"/>
    <w:rsid w:val="008B5FDD"/>
    <w:rsid w:val="008B636C"/>
    <w:rsid w:val="008B67EC"/>
    <w:rsid w:val="008B687B"/>
    <w:rsid w:val="008B690D"/>
    <w:rsid w:val="008B6B69"/>
    <w:rsid w:val="008B6D5C"/>
    <w:rsid w:val="008B76DE"/>
    <w:rsid w:val="008B775B"/>
    <w:rsid w:val="008B7BE4"/>
    <w:rsid w:val="008C0231"/>
    <w:rsid w:val="008C03FE"/>
    <w:rsid w:val="008C114A"/>
    <w:rsid w:val="008C1D10"/>
    <w:rsid w:val="008C238A"/>
    <w:rsid w:val="008C26D0"/>
    <w:rsid w:val="008C2E25"/>
    <w:rsid w:val="008C2F2E"/>
    <w:rsid w:val="008C3521"/>
    <w:rsid w:val="008C41FE"/>
    <w:rsid w:val="008C46E5"/>
    <w:rsid w:val="008C4806"/>
    <w:rsid w:val="008C4D4C"/>
    <w:rsid w:val="008C4E1F"/>
    <w:rsid w:val="008C4ECF"/>
    <w:rsid w:val="008C5925"/>
    <w:rsid w:val="008C60E9"/>
    <w:rsid w:val="008C6443"/>
    <w:rsid w:val="008C6B51"/>
    <w:rsid w:val="008C766D"/>
    <w:rsid w:val="008D0305"/>
    <w:rsid w:val="008D10CF"/>
    <w:rsid w:val="008D1470"/>
    <w:rsid w:val="008D2461"/>
    <w:rsid w:val="008D28A9"/>
    <w:rsid w:val="008D2A50"/>
    <w:rsid w:val="008D3B52"/>
    <w:rsid w:val="008D45EB"/>
    <w:rsid w:val="008D4A96"/>
    <w:rsid w:val="008D4DBC"/>
    <w:rsid w:val="008D539E"/>
    <w:rsid w:val="008D5F4B"/>
    <w:rsid w:val="008D66B8"/>
    <w:rsid w:val="008E00B0"/>
    <w:rsid w:val="008E09BC"/>
    <w:rsid w:val="008E0C04"/>
    <w:rsid w:val="008E14ED"/>
    <w:rsid w:val="008E1545"/>
    <w:rsid w:val="008E2062"/>
    <w:rsid w:val="008E20C0"/>
    <w:rsid w:val="008E2239"/>
    <w:rsid w:val="008E25B9"/>
    <w:rsid w:val="008E26AF"/>
    <w:rsid w:val="008E30A8"/>
    <w:rsid w:val="008E462D"/>
    <w:rsid w:val="008E6C48"/>
    <w:rsid w:val="008E6E72"/>
    <w:rsid w:val="008F0514"/>
    <w:rsid w:val="008F07AF"/>
    <w:rsid w:val="008F0EE0"/>
    <w:rsid w:val="008F0F6F"/>
    <w:rsid w:val="008F11F2"/>
    <w:rsid w:val="008F1E21"/>
    <w:rsid w:val="008F22A0"/>
    <w:rsid w:val="008F2A49"/>
    <w:rsid w:val="008F32B0"/>
    <w:rsid w:val="008F3553"/>
    <w:rsid w:val="008F3DF4"/>
    <w:rsid w:val="008F60CB"/>
    <w:rsid w:val="008F6D23"/>
    <w:rsid w:val="008F7089"/>
    <w:rsid w:val="008F7188"/>
    <w:rsid w:val="008F743E"/>
    <w:rsid w:val="008F7498"/>
    <w:rsid w:val="008F7D67"/>
    <w:rsid w:val="009001B3"/>
    <w:rsid w:val="00900270"/>
    <w:rsid w:val="00900CC7"/>
    <w:rsid w:val="00900E1C"/>
    <w:rsid w:val="00900EF0"/>
    <w:rsid w:val="0090123D"/>
    <w:rsid w:val="00902F59"/>
    <w:rsid w:val="009033D0"/>
    <w:rsid w:val="0090367E"/>
    <w:rsid w:val="00903B54"/>
    <w:rsid w:val="00903E5C"/>
    <w:rsid w:val="0090458F"/>
    <w:rsid w:val="00904945"/>
    <w:rsid w:val="00905F4A"/>
    <w:rsid w:val="009060A5"/>
    <w:rsid w:val="00906706"/>
    <w:rsid w:val="00906A0A"/>
    <w:rsid w:val="00906C29"/>
    <w:rsid w:val="009072F9"/>
    <w:rsid w:val="00907CC4"/>
    <w:rsid w:val="009105B5"/>
    <w:rsid w:val="009107C5"/>
    <w:rsid w:val="009112C3"/>
    <w:rsid w:val="00912E31"/>
    <w:rsid w:val="0091325E"/>
    <w:rsid w:val="009138B7"/>
    <w:rsid w:val="00913998"/>
    <w:rsid w:val="00913C6D"/>
    <w:rsid w:val="00914B88"/>
    <w:rsid w:val="009150A8"/>
    <w:rsid w:val="00915C03"/>
    <w:rsid w:val="00916F3E"/>
    <w:rsid w:val="0091713D"/>
    <w:rsid w:val="00917178"/>
    <w:rsid w:val="00917449"/>
    <w:rsid w:val="009178DE"/>
    <w:rsid w:val="00917CD8"/>
    <w:rsid w:val="00920907"/>
    <w:rsid w:val="00920917"/>
    <w:rsid w:val="00920A71"/>
    <w:rsid w:val="00922F05"/>
    <w:rsid w:val="009245F8"/>
    <w:rsid w:val="00924981"/>
    <w:rsid w:val="00924C12"/>
    <w:rsid w:val="00926127"/>
    <w:rsid w:val="00926AC3"/>
    <w:rsid w:val="00926C28"/>
    <w:rsid w:val="00927490"/>
    <w:rsid w:val="00930098"/>
    <w:rsid w:val="009300C6"/>
    <w:rsid w:val="009303DE"/>
    <w:rsid w:val="00930CFB"/>
    <w:rsid w:val="00931498"/>
    <w:rsid w:val="009316F7"/>
    <w:rsid w:val="00931C07"/>
    <w:rsid w:val="00931CBB"/>
    <w:rsid w:val="009325D8"/>
    <w:rsid w:val="00932989"/>
    <w:rsid w:val="00932A41"/>
    <w:rsid w:val="00933A35"/>
    <w:rsid w:val="00934211"/>
    <w:rsid w:val="00934215"/>
    <w:rsid w:val="00934752"/>
    <w:rsid w:val="0093492E"/>
    <w:rsid w:val="009349DB"/>
    <w:rsid w:val="00935E9C"/>
    <w:rsid w:val="00935FE3"/>
    <w:rsid w:val="00936745"/>
    <w:rsid w:val="00936A6F"/>
    <w:rsid w:val="009375AF"/>
    <w:rsid w:val="00937763"/>
    <w:rsid w:val="00937B8D"/>
    <w:rsid w:val="009401A4"/>
    <w:rsid w:val="009404B9"/>
    <w:rsid w:val="009408E7"/>
    <w:rsid w:val="00940E00"/>
    <w:rsid w:val="00940F86"/>
    <w:rsid w:val="00941CFC"/>
    <w:rsid w:val="00941ED0"/>
    <w:rsid w:val="00942888"/>
    <w:rsid w:val="00942978"/>
    <w:rsid w:val="009437BE"/>
    <w:rsid w:val="009439DE"/>
    <w:rsid w:val="00944557"/>
    <w:rsid w:val="00945812"/>
    <w:rsid w:val="00945A29"/>
    <w:rsid w:val="00945A80"/>
    <w:rsid w:val="009464CB"/>
    <w:rsid w:val="00946666"/>
    <w:rsid w:val="00946830"/>
    <w:rsid w:val="009468F3"/>
    <w:rsid w:val="00947398"/>
    <w:rsid w:val="00947C5F"/>
    <w:rsid w:val="00947FC9"/>
    <w:rsid w:val="00950354"/>
    <w:rsid w:val="00952377"/>
    <w:rsid w:val="00952434"/>
    <w:rsid w:val="00952D80"/>
    <w:rsid w:val="00953A37"/>
    <w:rsid w:val="00953B23"/>
    <w:rsid w:val="00954E04"/>
    <w:rsid w:val="00955940"/>
    <w:rsid w:val="0096001A"/>
    <w:rsid w:val="00960B40"/>
    <w:rsid w:val="0096107A"/>
    <w:rsid w:val="009612BE"/>
    <w:rsid w:val="009613EC"/>
    <w:rsid w:val="00962549"/>
    <w:rsid w:val="0096292A"/>
    <w:rsid w:val="009629A4"/>
    <w:rsid w:val="00962F93"/>
    <w:rsid w:val="0096348E"/>
    <w:rsid w:val="009647F1"/>
    <w:rsid w:val="00964A7D"/>
    <w:rsid w:val="00964E8F"/>
    <w:rsid w:val="00964E9B"/>
    <w:rsid w:val="009659E4"/>
    <w:rsid w:val="00965EC7"/>
    <w:rsid w:val="0096673A"/>
    <w:rsid w:val="00967FB0"/>
    <w:rsid w:val="009705B0"/>
    <w:rsid w:val="00970B52"/>
    <w:rsid w:val="00971743"/>
    <w:rsid w:val="00971F4A"/>
    <w:rsid w:val="009720F8"/>
    <w:rsid w:val="00972B82"/>
    <w:rsid w:val="00972BE8"/>
    <w:rsid w:val="00973047"/>
    <w:rsid w:val="0097329F"/>
    <w:rsid w:val="009736A5"/>
    <w:rsid w:val="0097386E"/>
    <w:rsid w:val="00973DAF"/>
    <w:rsid w:val="009743FC"/>
    <w:rsid w:val="00975389"/>
    <w:rsid w:val="00975958"/>
    <w:rsid w:val="00975C1F"/>
    <w:rsid w:val="009765A1"/>
    <w:rsid w:val="00976798"/>
    <w:rsid w:val="0097681B"/>
    <w:rsid w:val="00976931"/>
    <w:rsid w:val="009772C2"/>
    <w:rsid w:val="00977659"/>
    <w:rsid w:val="00977B9F"/>
    <w:rsid w:val="0098033C"/>
    <w:rsid w:val="00980A72"/>
    <w:rsid w:val="0098106A"/>
    <w:rsid w:val="009813E9"/>
    <w:rsid w:val="0098198B"/>
    <w:rsid w:val="00982620"/>
    <w:rsid w:val="00982880"/>
    <w:rsid w:val="00982FDA"/>
    <w:rsid w:val="009845C2"/>
    <w:rsid w:val="009847D4"/>
    <w:rsid w:val="0098546E"/>
    <w:rsid w:val="0098616E"/>
    <w:rsid w:val="00986B2B"/>
    <w:rsid w:val="00986F2F"/>
    <w:rsid w:val="00987244"/>
    <w:rsid w:val="009873A8"/>
    <w:rsid w:val="009875A3"/>
    <w:rsid w:val="00987735"/>
    <w:rsid w:val="009878C2"/>
    <w:rsid w:val="00987BC9"/>
    <w:rsid w:val="00990016"/>
    <w:rsid w:val="00990620"/>
    <w:rsid w:val="00990687"/>
    <w:rsid w:val="00990B5B"/>
    <w:rsid w:val="00990CA6"/>
    <w:rsid w:val="0099107E"/>
    <w:rsid w:val="00991854"/>
    <w:rsid w:val="00991ADE"/>
    <w:rsid w:val="009924EA"/>
    <w:rsid w:val="00992ABB"/>
    <w:rsid w:val="009939F7"/>
    <w:rsid w:val="00993F56"/>
    <w:rsid w:val="0099404C"/>
    <w:rsid w:val="0099440E"/>
    <w:rsid w:val="009944A8"/>
    <w:rsid w:val="00994EF0"/>
    <w:rsid w:val="009954E7"/>
    <w:rsid w:val="0099563A"/>
    <w:rsid w:val="00995DD3"/>
    <w:rsid w:val="00996570"/>
    <w:rsid w:val="0099742E"/>
    <w:rsid w:val="00997C23"/>
    <w:rsid w:val="00997F8D"/>
    <w:rsid w:val="009A0495"/>
    <w:rsid w:val="009A1085"/>
    <w:rsid w:val="009A1364"/>
    <w:rsid w:val="009A1D1B"/>
    <w:rsid w:val="009A1D3E"/>
    <w:rsid w:val="009A2026"/>
    <w:rsid w:val="009A26CF"/>
    <w:rsid w:val="009A2CC3"/>
    <w:rsid w:val="009A2D56"/>
    <w:rsid w:val="009A2F6C"/>
    <w:rsid w:val="009A30EE"/>
    <w:rsid w:val="009A39AA"/>
    <w:rsid w:val="009A3D51"/>
    <w:rsid w:val="009A3E36"/>
    <w:rsid w:val="009A4579"/>
    <w:rsid w:val="009A4D86"/>
    <w:rsid w:val="009A4FC4"/>
    <w:rsid w:val="009A4FDB"/>
    <w:rsid w:val="009A5053"/>
    <w:rsid w:val="009A53C1"/>
    <w:rsid w:val="009A57E6"/>
    <w:rsid w:val="009A5958"/>
    <w:rsid w:val="009A5EE3"/>
    <w:rsid w:val="009A5F86"/>
    <w:rsid w:val="009A60FD"/>
    <w:rsid w:val="009A61B4"/>
    <w:rsid w:val="009A72A7"/>
    <w:rsid w:val="009A749A"/>
    <w:rsid w:val="009A785F"/>
    <w:rsid w:val="009B0A5C"/>
    <w:rsid w:val="009B156D"/>
    <w:rsid w:val="009B2333"/>
    <w:rsid w:val="009B2755"/>
    <w:rsid w:val="009B2771"/>
    <w:rsid w:val="009B32D6"/>
    <w:rsid w:val="009B3795"/>
    <w:rsid w:val="009B3F2F"/>
    <w:rsid w:val="009B4E40"/>
    <w:rsid w:val="009B626F"/>
    <w:rsid w:val="009B6538"/>
    <w:rsid w:val="009B6FE2"/>
    <w:rsid w:val="009B7A25"/>
    <w:rsid w:val="009B7AB2"/>
    <w:rsid w:val="009B7C01"/>
    <w:rsid w:val="009B7F5A"/>
    <w:rsid w:val="009C0560"/>
    <w:rsid w:val="009C09C3"/>
    <w:rsid w:val="009C1A59"/>
    <w:rsid w:val="009C1AE8"/>
    <w:rsid w:val="009C1F9F"/>
    <w:rsid w:val="009C3118"/>
    <w:rsid w:val="009C3A66"/>
    <w:rsid w:val="009C4D73"/>
    <w:rsid w:val="009C4DC4"/>
    <w:rsid w:val="009C5273"/>
    <w:rsid w:val="009C66F4"/>
    <w:rsid w:val="009C6C07"/>
    <w:rsid w:val="009C6D78"/>
    <w:rsid w:val="009C6F2F"/>
    <w:rsid w:val="009C72DC"/>
    <w:rsid w:val="009C73C8"/>
    <w:rsid w:val="009C75F7"/>
    <w:rsid w:val="009C7B3C"/>
    <w:rsid w:val="009D0113"/>
    <w:rsid w:val="009D0943"/>
    <w:rsid w:val="009D119A"/>
    <w:rsid w:val="009D1FA8"/>
    <w:rsid w:val="009D20FD"/>
    <w:rsid w:val="009D235C"/>
    <w:rsid w:val="009D2ABA"/>
    <w:rsid w:val="009D2B28"/>
    <w:rsid w:val="009D35D2"/>
    <w:rsid w:val="009D3A2D"/>
    <w:rsid w:val="009D427B"/>
    <w:rsid w:val="009D4459"/>
    <w:rsid w:val="009D4483"/>
    <w:rsid w:val="009D4839"/>
    <w:rsid w:val="009D58C9"/>
    <w:rsid w:val="009D613D"/>
    <w:rsid w:val="009D6224"/>
    <w:rsid w:val="009D63A5"/>
    <w:rsid w:val="009D656C"/>
    <w:rsid w:val="009D68FC"/>
    <w:rsid w:val="009D6A8A"/>
    <w:rsid w:val="009D7205"/>
    <w:rsid w:val="009D7D9A"/>
    <w:rsid w:val="009D8B7E"/>
    <w:rsid w:val="009E069F"/>
    <w:rsid w:val="009E073B"/>
    <w:rsid w:val="009E0CB4"/>
    <w:rsid w:val="009E1C8F"/>
    <w:rsid w:val="009E289A"/>
    <w:rsid w:val="009E2AEA"/>
    <w:rsid w:val="009E31EA"/>
    <w:rsid w:val="009E3FAD"/>
    <w:rsid w:val="009E4ADA"/>
    <w:rsid w:val="009E4BB6"/>
    <w:rsid w:val="009E4C3D"/>
    <w:rsid w:val="009E5965"/>
    <w:rsid w:val="009E5D3D"/>
    <w:rsid w:val="009E6B80"/>
    <w:rsid w:val="009E6BA5"/>
    <w:rsid w:val="009E6DEF"/>
    <w:rsid w:val="009E7289"/>
    <w:rsid w:val="009E74A9"/>
    <w:rsid w:val="009E75E2"/>
    <w:rsid w:val="009E7CF9"/>
    <w:rsid w:val="009E7D79"/>
    <w:rsid w:val="009F0334"/>
    <w:rsid w:val="009F1627"/>
    <w:rsid w:val="009F1964"/>
    <w:rsid w:val="009F26C6"/>
    <w:rsid w:val="009F2E96"/>
    <w:rsid w:val="009F4D69"/>
    <w:rsid w:val="009F50C5"/>
    <w:rsid w:val="009F5F81"/>
    <w:rsid w:val="009F68C9"/>
    <w:rsid w:val="009F68CF"/>
    <w:rsid w:val="009F7686"/>
    <w:rsid w:val="009F7CBC"/>
    <w:rsid w:val="00A00BE3"/>
    <w:rsid w:val="00A0188B"/>
    <w:rsid w:val="00A03100"/>
    <w:rsid w:val="00A03256"/>
    <w:rsid w:val="00A034BE"/>
    <w:rsid w:val="00A03855"/>
    <w:rsid w:val="00A03FB4"/>
    <w:rsid w:val="00A04536"/>
    <w:rsid w:val="00A05B27"/>
    <w:rsid w:val="00A06F59"/>
    <w:rsid w:val="00A0741D"/>
    <w:rsid w:val="00A075E7"/>
    <w:rsid w:val="00A077A2"/>
    <w:rsid w:val="00A10305"/>
    <w:rsid w:val="00A1086C"/>
    <w:rsid w:val="00A10BB4"/>
    <w:rsid w:val="00A11673"/>
    <w:rsid w:val="00A11ABF"/>
    <w:rsid w:val="00A11C4D"/>
    <w:rsid w:val="00A11D40"/>
    <w:rsid w:val="00A128A4"/>
    <w:rsid w:val="00A12A0D"/>
    <w:rsid w:val="00A12C88"/>
    <w:rsid w:val="00A132A1"/>
    <w:rsid w:val="00A14E7D"/>
    <w:rsid w:val="00A15317"/>
    <w:rsid w:val="00A157C3"/>
    <w:rsid w:val="00A15E15"/>
    <w:rsid w:val="00A16729"/>
    <w:rsid w:val="00A16D09"/>
    <w:rsid w:val="00A16E60"/>
    <w:rsid w:val="00A176A8"/>
    <w:rsid w:val="00A176EF"/>
    <w:rsid w:val="00A20030"/>
    <w:rsid w:val="00A20868"/>
    <w:rsid w:val="00A20AAC"/>
    <w:rsid w:val="00A20D69"/>
    <w:rsid w:val="00A2128B"/>
    <w:rsid w:val="00A212E4"/>
    <w:rsid w:val="00A21E1D"/>
    <w:rsid w:val="00A2233C"/>
    <w:rsid w:val="00A22533"/>
    <w:rsid w:val="00A22683"/>
    <w:rsid w:val="00A22B79"/>
    <w:rsid w:val="00A22DAD"/>
    <w:rsid w:val="00A23085"/>
    <w:rsid w:val="00A23298"/>
    <w:rsid w:val="00A2343B"/>
    <w:rsid w:val="00A2349D"/>
    <w:rsid w:val="00A235CE"/>
    <w:rsid w:val="00A23BEC"/>
    <w:rsid w:val="00A242B3"/>
    <w:rsid w:val="00A26709"/>
    <w:rsid w:val="00A26E1C"/>
    <w:rsid w:val="00A27215"/>
    <w:rsid w:val="00A27477"/>
    <w:rsid w:val="00A27AE1"/>
    <w:rsid w:val="00A27CF7"/>
    <w:rsid w:val="00A27DEE"/>
    <w:rsid w:val="00A27E34"/>
    <w:rsid w:val="00A27E6A"/>
    <w:rsid w:val="00A302B0"/>
    <w:rsid w:val="00A312E5"/>
    <w:rsid w:val="00A313E1"/>
    <w:rsid w:val="00A32201"/>
    <w:rsid w:val="00A32D43"/>
    <w:rsid w:val="00A34AF7"/>
    <w:rsid w:val="00A34B41"/>
    <w:rsid w:val="00A353AE"/>
    <w:rsid w:val="00A35A9C"/>
    <w:rsid w:val="00A35F1D"/>
    <w:rsid w:val="00A36394"/>
    <w:rsid w:val="00A3652F"/>
    <w:rsid w:val="00A365B8"/>
    <w:rsid w:val="00A3669B"/>
    <w:rsid w:val="00A368A6"/>
    <w:rsid w:val="00A371D8"/>
    <w:rsid w:val="00A37AF9"/>
    <w:rsid w:val="00A37B34"/>
    <w:rsid w:val="00A37E4E"/>
    <w:rsid w:val="00A37F53"/>
    <w:rsid w:val="00A40037"/>
    <w:rsid w:val="00A40248"/>
    <w:rsid w:val="00A40ACA"/>
    <w:rsid w:val="00A41D4E"/>
    <w:rsid w:val="00A4289A"/>
    <w:rsid w:val="00A42909"/>
    <w:rsid w:val="00A42F71"/>
    <w:rsid w:val="00A452B4"/>
    <w:rsid w:val="00A45541"/>
    <w:rsid w:val="00A46902"/>
    <w:rsid w:val="00A4716A"/>
    <w:rsid w:val="00A47559"/>
    <w:rsid w:val="00A4760C"/>
    <w:rsid w:val="00A4770F"/>
    <w:rsid w:val="00A47BD2"/>
    <w:rsid w:val="00A50F3B"/>
    <w:rsid w:val="00A5113D"/>
    <w:rsid w:val="00A51209"/>
    <w:rsid w:val="00A52F0C"/>
    <w:rsid w:val="00A53888"/>
    <w:rsid w:val="00A538EA"/>
    <w:rsid w:val="00A54398"/>
    <w:rsid w:val="00A55371"/>
    <w:rsid w:val="00A5560E"/>
    <w:rsid w:val="00A56086"/>
    <w:rsid w:val="00A56572"/>
    <w:rsid w:val="00A566D6"/>
    <w:rsid w:val="00A56925"/>
    <w:rsid w:val="00A56D1B"/>
    <w:rsid w:val="00A5706E"/>
    <w:rsid w:val="00A572CD"/>
    <w:rsid w:val="00A57E84"/>
    <w:rsid w:val="00A60579"/>
    <w:rsid w:val="00A60644"/>
    <w:rsid w:val="00A60944"/>
    <w:rsid w:val="00A617F0"/>
    <w:rsid w:val="00A619E0"/>
    <w:rsid w:val="00A61A3A"/>
    <w:rsid w:val="00A61BD6"/>
    <w:rsid w:val="00A620F1"/>
    <w:rsid w:val="00A63BCA"/>
    <w:rsid w:val="00A63E30"/>
    <w:rsid w:val="00A64D85"/>
    <w:rsid w:val="00A65A96"/>
    <w:rsid w:val="00A65DA6"/>
    <w:rsid w:val="00A66705"/>
    <w:rsid w:val="00A67222"/>
    <w:rsid w:val="00A67310"/>
    <w:rsid w:val="00A67424"/>
    <w:rsid w:val="00A70E03"/>
    <w:rsid w:val="00A70F44"/>
    <w:rsid w:val="00A729D6"/>
    <w:rsid w:val="00A72DC7"/>
    <w:rsid w:val="00A73805"/>
    <w:rsid w:val="00A73D76"/>
    <w:rsid w:val="00A7473F"/>
    <w:rsid w:val="00A7509C"/>
    <w:rsid w:val="00A760E6"/>
    <w:rsid w:val="00A76BD5"/>
    <w:rsid w:val="00A80051"/>
    <w:rsid w:val="00A80687"/>
    <w:rsid w:val="00A80D0E"/>
    <w:rsid w:val="00A81367"/>
    <w:rsid w:val="00A813AD"/>
    <w:rsid w:val="00A818C3"/>
    <w:rsid w:val="00A82340"/>
    <w:rsid w:val="00A82486"/>
    <w:rsid w:val="00A82594"/>
    <w:rsid w:val="00A828C2"/>
    <w:rsid w:val="00A8298B"/>
    <w:rsid w:val="00A8357E"/>
    <w:rsid w:val="00A83607"/>
    <w:rsid w:val="00A83894"/>
    <w:rsid w:val="00A839BA"/>
    <w:rsid w:val="00A83F7B"/>
    <w:rsid w:val="00A84E66"/>
    <w:rsid w:val="00A860D8"/>
    <w:rsid w:val="00A868EF"/>
    <w:rsid w:val="00A86DD2"/>
    <w:rsid w:val="00A87008"/>
    <w:rsid w:val="00A87301"/>
    <w:rsid w:val="00A878A8"/>
    <w:rsid w:val="00A87EDE"/>
    <w:rsid w:val="00A900AE"/>
    <w:rsid w:val="00A90A40"/>
    <w:rsid w:val="00A910E0"/>
    <w:rsid w:val="00A9113D"/>
    <w:rsid w:val="00A912BC"/>
    <w:rsid w:val="00A9198B"/>
    <w:rsid w:val="00A91F4E"/>
    <w:rsid w:val="00A9229D"/>
    <w:rsid w:val="00A92E42"/>
    <w:rsid w:val="00A92F01"/>
    <w:rsid w:val="00A9307E"/>
    <w:rsid w:val="00A936AC"/>
    <w:rsid w:val="00A942FC"/>
    <w:rsid w:val="00A9447E"/>
    <w:rsid w:val="00A944A0"/>
    <w:rsid w:val="00A94661"/>
    <w:rsid w:val="00A9483E"/>
    <w:rsid w:val="00A964CD"/>
    <w:rsid w:val="00A96861"/>
    <w:rsid w:val="00A96FCA"/>
    <w:rsid w:val="00A9716C"/>
    <w:rsid w:val="00A9745B"/>
    <w:rsid w:val="00A978D7"/>
    <w:rsid w:val="00AA001A"/>
    <w:rsid w:val="00AA16A8"/>
    <w:rsid w:val="00AA1B99"/>
    <w:rsid w:val="00AA2083"/>
    <w:rsid w:val="00AA24D3"/>
    <w:rsid w:val="00AA2634"/>
    <w:rsid w:val="00AA2E09"/>
    <w:rsid w:val="00AA2E75"/>
    <w:rsid w:val="00AA3DBA"/>
    <w:rsid w:val="00AA489C"/>
    <w:rsid w:val="00AA4FC1"/>
    <w:rsid w:val="00AA589F"/>
    <w:rsid w:val="00AA6475"/>
    <w:rsid w:val="00AA6984"/>
    <w:rsid w:val="00AA6D46"/>
    <w:rsid w:val="00AA704B"/>
    <w:rsid w:val="00AA75E0"/>
    <w:rsid w:val="00AB0724"/>
    <w:rsid w:val="00AB086D"/>
    <w:rsid w:val="00AB0E08"/>
    <w:rsid w:val="00AB0EA5"/>
    <w:rsid w:val="00AB0F21"/>
    <w:rsid w:val="00AB13C8"/>
    <w:rsid w:val="00AB1AEA"/>
    <w:rsid w:val="00AB1FB7"/>
    <w:rsid w:val="00AB2121"/>
    <w:rsid w:val="00AB214A"/>
    <w:rsid w:val="00AB2F8A"/>
    <w:rsid w:val="00AB30B4"/>
    <w:rsid w:val="00AB30C0"/>
    <w:rsid w:val="00AB31FB"/>
    <w:rsid w:val="00AB45C8"/>
    <w:rsid w:val="00AB5C9D"/>
    <w:rsid w:val="00AB5E91"/>
    <w:rsid w:val="00AB636A"/>
    <w:rsid w:val="00AB6486"/>
    <w:rsid w:val="00AB690D"/>
    <w:rsid w:val="00AB6AA8"/>
    <w:rsid w:val="00AB7654"/>
    <w:rsid w:val="00AB7E46"/>
    <w:rsid w:val="00AC04BE"/>
    <w:rsid w:val="00AC070A"/>
    <w:rsid w:val="00AC0F03"/>
    <w:rsid w:val="00AC1297"/>
    <w:rsid w:val="00AC286E"/>
    <w:rsid w:val="00AC30C8"/>
    <w:rsid w:val="00AC38D0"/>
    <w:rsid w:val="00AC3BA6"/>
    <w:rsid w:val="00AC3BAC"/>
    <w:rsid w:val="00AC3D11"/>
    <w:rsid w:val="00AC446E"/>
    <w:rsid w:val="00AC4A0F"/>
    <w:rsid w:val="00AC5763"/>
    <w:rsid w:val="00AC5F75"/>
    <w:rsid w:val="00AC5FCD"/>
    <w:rsid w:val="00AC604C"/>
    <w:rsid w:val="00AC634C"/>
    <w:rsid w:val="00AC6576"/>
    <w:rsid w:val="00AC68AE"/>
    <w:rsid w:val="00AC6AF6"/>
    <w:rsid w:val="00AC734C"/>
    <w:rsid w:val="00AD0203"/>
    <w:rsid w:val="00AD033A"/>
    <w:rsid w:val="00AD04A1"/>
    <w:rsid w:val="00AD0969"/>
    <w:rsid w:val="00AD0A73"/>
    <w:rsid w:val="00AD10B0"/>
    <w:rsid w:val="00AD1750"/>
    <w:rsid w:val="00AD19FC"/>
    <w:rsid w:val="00AD287D"/>
    <w:rsid w:val="00AD2BE6"/>
    <w:rsid w:val="00AD328B"/>
    <w:rsid w:val="00AD39CB"/>
    <w:rsid w:val="00AD5B55"/>
    <w:rsid w:val="00AD6C85"/>
    <w:rsid w:val="00AD6FE3"/>
    <w:rsid w:val="00AD7A81"/>
    <w:rsid w:val="00AE03FB"/>
    <w:rsid w:val="00AE1011"/>
    <w:rsid w:val="00AE105E"/>
    <w:rsid w:val="00AE12C5"/>
    <w:rsid w:val="00AE17F5"/>
    <w:rsid w:val="00AE1A8E"/>
    <w:rsid w:val="00AE1BB3"/>
    <w:rsid w:val="00AE1EE2"/>
    <w:rsid w:val="00AE2FB5"/>
    <w:rsid w:val="00AE31B9"/>
    <w:rsid w:val="00AE31C6"/>
    <w:rsid w:val="00AE353F"/>
    <w:rsid w:val="00AE3A74"/>
    <w:rsid w:val="00AE427A"/>
    <w:rsid w:val="00AE587C"/>
    <w:rsid w:val="00AE5C32"/>
    <w:rsid w:val="00AE5C44"/>
    <w:rsid w:val="00AE5F4E"/>
    <w:rsid w:val="00AE6107"/>
    <w:rsid w:val="00AE62E1"/>
    <w:rsid w:val="00AE646D"/>
    <w:rsid w:val="00AE6DB2"/>
    <w:rsid w:val="00AE70A1"/>
    <w:rsid w:val="00AE764E"/>
    <w:rsid w:val="00AE7B0C"/>
    <w:rsid w:val="00AE7D9A"/>
    <w:rsid w:val="00AF03D4"/>
    <w:rsid w:val="00AF0CB8"/>
    <w:rsid w:val="00AF0DE2"/>
    <w:rsid w:val="00AF0EDF"/>
    <w:rsid w:val="00AF235F"/>
    <w:rsid w:val="00AF3156"/>
    <w:rsid w:val="00AF3F56"/>
    <w:rsid w:val="00AF45FE"/>
    <w:rsid w:val="00AF4BDA"/>
    <w:rsid w:val="00AF4D23"/>
    <w:rsid w:val="00AF6850"/>
    <w:rsid w:val="00AF736A"/>
    <w:rsid w:val="00B00012"/>
    <w:rsid w:val="00B004D5"/>
    <w:rsid w:val="00B006B7"/>
    <w:rsid w:val="00B006BB"/>
    <w:rsid w:val="00B00AC9"/>
    <w:rsid w:val="00B01789"/>
    <w:rsid w:val="00B0205B"/>
    <w:rsid w:val="00B028CA"/>
    <w:rsid w:val="00B02FDC"/>
    <w:rsid w:val="00B053A8"/>
    <w:rsid w:val="00B058FF"/>
    <w:rsid w:val="00B0593D"/>
    <w:rsid w:val="00B05B4B"/>
    <w:rsid w:val="00B05C45"/>
    <w:rsid w:val="00B05EC0"/>
    <w:rsid w:val="00B068C6"/>
    <w:rsid w:val="00B0693E"/>
    <w:rsid w:val="00B06E3A"/>
    <w:rsid w:val="00B06FFB"/>
    <w:rsid w:val="00B07A92"/>
    <w:rsid w:val="00B100C9"/>
    <w:rsid w:val="00B10666"/>
    <w:rsid w:val="00B10E95"/>
    <w:rsid w:val="00B11901"/>
    <w:rsid w:val="00B124E9"/>
    <w:rsid w:val="00B12624"/>
    <w:rsid w:val="00B1271E"/>
    <w:rsid w:val="00B12A12"/>
    <w:rsid w:val="00B132B1"/>
    <w:rsid w:val="00B133D6"/>
    <w:rsid w:val="00B148AC"/>
    <w:rsid w:val="00B14A99"/>
    <w:rsid w:val="00B14F1A"/>
    <w:rsid w:val="00B15244"/>
    <w:rsid w:val="00B1533B"/>
    <w:rsid w:val="00B16037"/>
    <w:rsid w:val="00B172A9"/>
    <w:rsid w:val="00B1755C"/>
    <w:rsid w:val="00B175CC"/>
    <w:rsid w:val="00B207FC"/>
    <w:rsid w:val="00B21020"/>
    <w:rsid w:val="00B2106C"/>
    <w:rsid w:val="00B21CB7"/>
    <w:rsid w:val="00B21D74"/>
    <w:rsid w:val="00B21E35"/>
    <w:rsid w:val="00B22B27"/>
    <w:rsid w:val="00B22F70"/>
    <w:rsid w:val="00B2368F"/>
    <w:rsid w:val="00B24DAC"/>
    <w:rsid w:val="00B273CE"/>
    <w:rsid w:val="00B274AA"/>
    <w:rsid w:val="00B27517"/>
    <w:rsid w:val="00B27A72"/>
    <w:rsid w:val="00B3046C"/>
    <w:rsid w:val="00B30922"/>
    <w:rsid w:val="00B30A5C"/>
    <w:rsid w:val="00B30B6C"/>
    <w:rsid w:val="00B31FD8"/>
    <w:rsid w:val="00B32864"/>
    <w:rsid w:val="00B3315B"/>
    <w:rsid w:val="00B33163"/>
    <w:rsid w:val="00B3444D"/>
    <w:rsid w:val="00B34D89"/>
    <w:rsid w:val="00B35C49"/>
    <w:rsid w:val="00B35C9B"/>
    <w:rsid w:val="00B36368"/>
    <w:rsid w:val="00B36D01"/>
    <w:rsid w:val="00B36E2B"/>
    <w:rsid w:val="00B3790F"/>
    <w:rsid w:val="00B403B0"/>
    <w:rsid w:val="00B40AA6"/>
    <w:rsid w:val="00B41B61"/>
    <w:rsid w:val="00B41D0C"/>
    <w:rsid w:val="00B42877"/>
    <w:rsid w:val="00B4287C"/>
    <w:rsid w:val="00B429E6"/>
    <w:rsid w:val="00B43384"/>
    <w:rsid w:val="00B433C3"/>
    <w:rsid w:val="00B43A1C"/>
    <w:rsid w:val="00B440C8"/>
    <w:rsid w:val="00B442AF"/>
    <w:rsid w:val="00B443CB"/>
    <w:rsid w:val="00B44928"/>
    <w:rsid w:val="00B44EB1"/>
    <w:rsid w:val="00B45664"/>
    <w:rsid w:val="00B45919"/>
    <w:rsid w:val="00B45D4B"/>
    <w:rsid w:val="00B46854"/>
    <w:rsid w:val="00B471DE"/>
    <w:rsid w:val="00B4742B"/>
    <w:rsid w:val="00B476E6"/>
    <w:rsid w:val="00B47A46"/>
    <w:rsid w:val="00B47A55"/>
    <w:rsid w:val="00B50C20"/>
    <w:rsid w:val="00B51290"/>
    <w:rsid w:val="00B51C13"/>
    <w:rsid w:val="00B51D56"/>
    <w:rsid w:val="00B53268"/>
    <w:rsid w:val="00B5333A"/>
    <w:rsid w:val="00B53991"/>
    <w:rsid w:val="00B53E5C"/>
    <w:rsid w:val="00B5536F"/>
    <w:rsid w:val="00B55A0F"/>
    <w:rsid w:val="00B56088"/>
    <w:rsid w:val="00B56240"/>
    <w:rsid w:val="00B56399"/>
    <w:rsid w:val="00B56829"/>
    <w:rsid w:val="00B56D29"/>
    <w:rsid w:val="00B56DCA"/>
    <w:rsid w:val="00B57883"/>
    <w:rsid w:val="00B61A7D"/>
    <w:rsid w:val="00B61BDA"/>
    <w:rsid w:val="00B62417"/>
    <w:rsid w:val="00B6285D"/>
    <w:rsid w:val="00B62AB9"/>
    <w:rsid w:val="00B62CA1"/>
    <w:rsid w:val="00B63229"/>
    <w:rsid w:val="00B6368A"/>
    <w:rsid w:val="00B63895"/>
    <w:rsid w:val="00B64F3B"/>
    <w:rsid w:val="00B6518B"/>
    <w:rsid w:val="00B6555F"/>
    <w:rsid w:val="00B655CA"/>
    <w:rsid w:val="00B657A7"/>
    <w:rsid w:val="00B65CFE"/>
    <w:rsid w:val="00B66045"/>
    <w:rsid w:val="00B66EDC"/>
    <w:rsid w:val="00B675AD"/>
    <w:rsid w:val="00B7020D"/>
    <w:rsid w:val="00B7034E"/>
    <w:rsid w:val="00B706A1"/>
    <w:rsid w:val="00B708BA"/>
    <w:rsid w:val="00B70956"/>
    <w:rsid w:val="00B70A14"/>
    <w:rsid w:val="00B70A64"/>
    <w:rsid w:val="00B70F79"/>
    <w:rsid w:val="00B71564"/>
    <w:rsid w:val="00B72B18"/>
    <w:rsid w:val="00B72B63"/>
    <w:rsid w:val="00B732DA"/>
    <w:rsid w:val="00B739A4"/>
    <w:rsid w:val="00B73D3E"/>
    <w:rsid w:val="00B74144"/>
    <w:rsid w:val="00B74509"/>
    <w:rsid w:val="00B7466F"/>
    <w:rsid w:val="00B7482D"/>
    <w:rsid w:val="00B749B7"/>
    <w:rsid w:val="00B74D81"/>
    <w:rsid w:val="00B750FB"/>
    <w:rsid w:val="00B7552A"/>
    <w:rsid w:val="00B756F4"/>
    <w:rsid w:val="00B76242"/>
    <w:rsid w:val="00B76271"/>
    <w:rsid w:val="00B7645F"/>
    <w:rsid w:val="00B77DBE"/>
    <w:rsid w:val="00B816E3"/>
    <w:rsid w:val="00B81896"/>
    <w:rsid w:val="00B82790"/>
    <w:rsid w:val="00B828B3"/>
    <w:rsid w:val="00B82AA1"/>
    <w:rsid w:val="00B82D97"/>
    <w:rsid w:val="00B832E9"/>
    <w:rsid w:val="00B83685"/>
    <w:rsid w:val="00B841A6"/>
    <w:rsid w:val="00B85AEE"/>
    <w:rsid w:val="00B86381"/>
    <w:rsid w:val="00B86781"/>
    <w:rsid w:val="00B87D78"/>
    <w:rsid w:val="00B9052D"/>
    <w:rsid w:val="00B90545"/>
    <w:rsid w:val="00B912EB"/>
    <w:rsid w:val="00B918D6"/>
    <w:rsid w:val="00B918F0"/>
    <w:rsid w:val="00B91CE4"/>
    <w:rsid w:val="00B91D54"/>
    <w:rsid w:val="00B91E06"/>
    <w:rsid w:val="00B9247F"/>
    <w:rsid w:val="00B928AB"/>
    <w:rsid w:val="00B92DB1"/>
    <w:rsid w:val="00B93023"/>
    <w:rsid w:val="00B94B68"/>
    <w:rsid w:val="00B956C1"/>
    <w:rsid w:val="00B95B8F"/>
    <w:rsid w:val="00B9664A"/>
    <w:rsid w:val="00B96E09"/>
    <w:rsid w:val="00B9748C"/>
    <w:rsid w:val="00BA00BF"/>
    <w:rsid w:val="00BA0C15"/>
    <w:rsid w:val="00BA0CAD"/>
    <w:rsid w:val="00BA0DBC"/>
    <w:rsid w:val="00BA0FE9"/>
    <w:rsid w:val="00BA19F1"/>
    <w:rsid w:val="00BA1B1B"/>
    <w:rsid w:val="00BA2768"/>
    <w:rsid w:val="00BA2F5E"/>
    <w:rsid w:val="00BA40FC"/>
    <w:rsid w:val="00BA4480"/>
    <w:rsid w:val="00BA4DFD"/>
    <w:rsid w:val="00BA5394"/>
    <w:rsid w:val="00BA5D0B"/>
    <w:rsid w:val="00BA6D05"/>
    <w:rsid w:val="00BA7FA4"/>
    <w:rsid w:val="00BB0376"/>
    <w:rsid w:val="00BB235C"/>
    <w:rsid w:val="00BB258A"/>
    <w:rsid w:val="00BB2947"/>
    <w:rsid w:val="00BB29D7"/>
    <w:rsid w:val="00BB36F8"/>
    <w:rsid w:val="00BB4100"/>
    <w:rsid w:val="00BB43AE"/>
    <w:rsid w:val="00BB44FD"/>
    <w:rsid w:val="00BB4A7E"/>
    <w:rsid w:val="00BB4DC6"/>
    <w:rsid w:val="00BB4F78"/>
    <w:rsid w:val="00BB5926"/>
    <w:rsid w:val="00BB59AF"/>
    <w:rsid w:val="00BB5E56"/>
    <w:rsid w:val="00BB5F09"/>
    <w:rsid w:val="00BB60DF"/>
    <w:rsid w:val="00BB6AA3"/>
    <w:rsid w:val="00BB6B45"/>
    <w:rsid w:val="00BB7E92"/>
    <w:rsid w:val="00BC0660"/>
    <w:rsid w:val="00BC099C"/>
    <w:rsid w:val="00BC0CD1"/>
    <w:rsid w:val="00BC1684"/>
    <w:rsid w:val="00BC16C2"/>
    <w:rsid w:val="00BC1C4E"/>
    <w:rsid w:val="00BC232A"/>
    <w:rsid w:val="00BC2DF4"/>
    <w:rsid w:val="00BC411E"/>
    <w:rsid w:val="00BC4366"/>
    <w:rsid w:val="00BC4D7E"/>
    <w:rsid w:val="00BC638C"/>
    <w:rsid w:val="00BC6588"/>
    <w:rsid w:val="00BC69F8"/>
    <w:rsid w:val="00BC7CB1"/>
    <w:rsid w:val="00BD0D26"/>
    <w:rsid w:val="00BD0FB0"/>
    <w:rsid w:val="00BD1163"/>
    <w:rsid w:val="00BD1868"/>
    <w:rsid w:val="00BD19A6"/>
    <w:rsid w:val="00BD20DA"/>
    <w:rsid w:val="00BD2141"/>
    <w:rsid w:val="00BD2980"/>
    <w:rsid w:val="00BD32A5"/>
    <w:rsid w:val="00BD33DF"/>
    <w:rsid w:val="00BD3C02"/>
    <w:rsid w:val="00BD4434"/>
    <w:rsid w:val="00BD448D"/>
    <w:rsid w:val="00BD4537"/>
    <w:rsid w:val="00BD47D7"/>
    <w:rsid w:val="00BD4AFE"/>
    <w:rsid w:val="00BD4D17"/>
    <w:rsid w:val="00BD4F85"/>
    <w:rsid w:val="00BD5D7B"/>
    <w:rsid w:val="00BD6702"/>
    <w:rsid w:val="00BD6754"/>
    <w:rsid w:val="00BD6F52"/>
    <w:rsid w:val="00BD744A"/>
    <w:rsid w:val="00BD7600"/>
    <w:rsid w:val="00BE170C"/>
    <w:rsid w:val="00BE19F0"/>
    <w:rsid w:val="00BE1E14"/>
    <w:rsid w:val="00BE2074"/>
    <w:rsid w:val="00BE3063"/>
    <w:rsid w:val="00BE35C8"/>
    <w:rsid w:val="00BE3775"/>
    <w:rsid w:val="00BE37DC"/>
    <w:rsid w:val="00BE37E3"/>
    <w:rsid w:val="00BE4070"/>
    <w:rsid w:val="00BE4F69"/>
    <w:rsid w:val="00BE69AC"/>
    <w:rsid w:val="00BE77D6"/>
    <w:rsid w:val="00BE797F"/>
    <w:rsid w:val="00BE7A3D"/>
    <w:rsid w:val="00BE7C27"/>
    <w:rsid w:val="00BE7EA5"/>
    <w:rsid w:val="00BF1E25"/>
    <w:rsid w:val="00BF289C"/>
    <w:rsid w:val="00BF2941"/>
    <w:rsid w:val="00BF2C61"/>
    <w:rsid w:val="00BF2CD2"/>
    <w:rsid w:val="00BF3BF1"/>
    <w:rsid w:val="00BF4A6F"/>
    <w:rsid w:val="00BF4BB4"/>
    <w:rsid w:val="00BF4C98"/>
    <w:rsid w:val="00BF5041"/>
    <w:rsid w:val="00BF734E"/>
    <w:rsid w:val="00BF7509"/>
    <w:rsid w:val="00BF76E0"/>
    <w:rsid w:val="00BF7BA9"/>
    <w:rsid w:val="00C00C27"/>
    <w:rsid w:val="00C0133D"/>
    <w:rsid w:val="00C013EC"/>
    <w:rsid w:val="00C024CF"/>
    <w:rsid w:val="00C037D8"/>
    <w:rsid w:val="00C03CB7"/>
    <w:rsid w:val="00C05693"/>
    <w:rsid w:val="00C05D54"/>
    <w:rsid w:val="00C05DED"/>
    <w:rsid w:val="00C05F36"/>
    <w:rsid w:val="00C068DC"/>
    <w:rsid w:val="00C06FE1"/>
    <w:rsid w:val="00C07A33"/>
    <w:rsid w:val="00C07C43"/>
    <w:rsid w:val="00C07CC2"/>
    <w:rsid w:val="00C10D9F"/>
    <w:rsid w:val="00C110E4"/>
    <w:rsid w:val="00C111E5"/>
    <w:rsid w:val="00C113E0"/>
    <w:rsid w:val="00C12A30"/>
    <w:rsid w:val="00C12AFA"/>
    <w:rsid w:val="00C12BAE"/>
    <w:rsid w:val="00C12DFB"/>
    <w:rsid w:val="00C134E2"/>
    <w:rsid w:val="00C13686"/>
    <w:rsid w:val="00C138BD"/>
    <w:rsid w:val="00C1443D"/>
    <w:rsid w:val="00C15418"/>
    <w:rsid w:val="00C1627B"/>
    <w:rsid w:val="00C16A97"/>
    <w:rsid w:val="00C1710C"/>
    <w:rsid w:val="00C17BA8"/>
    <w:rsid w:val="00C20069"/>
    <w:rsid w:val="00C21135"/>
    <w:rsid w:val="00C2186F"/>
    <w:rsid w:val="00C21C0A"/>
    <w:rsid w:val="00C21CD2"/>
    <w:rsid w:val="00C21F7B"/>
    <w:rsid w:val="00C22273"/>
    <w:rsid w:val="00C22407"/>
    <w:rsid w:val="00C225E0"/>
    <w:rsid w:val="00C2294A"/>
    <w:rsid w:val="00C2305D"/>
    <w:rsid w:val="00C232E4"/>
    <w:rsid w:val="00C235CF"/>
    <w:rsid w:val="00C23B9D"/>
    <w:rsid w:val="00C2413A"/>
    <w:rsid w:val="00C2428B"/>
    <w:rsid w:val="00C2505E"/>
    <w:rsid w:val="00C25D56"/>
    <w:rsid w:val="00C2639F"/>
    <w:rsid w:val="00C271A7"/>
    <w:rsid w:val="00C27D2E"/>
    <w:rsid w:val="00C30262"/>
    <w:rsid w:val="00C304AE"/>
    <w:rsid w:val="00C30A62"/>
    <w:rsid w:val="00C31180"/>
    <w:rsid w:val="00C31366"/>
    <w:rsid w:val="00C334D2"/>
    <w:rsid w:val="00C33D6D"/>
    <w:rsid w:val="00C33F10"/>
    <w:rsid w:val="00C340A4"/>
    <w:rsid w:val="00C34627"/>
    <w:rsid w:val="00C34D0E"/>
    <w:rsid w:val="00C3621B"/>
    <w:rsid w:val="00C36B92"/>
    <w:rsid w:val="00C36C0E"/>
    <w:rsid w:val="00C371DF"/>
    <w:rsid w:val="00C37688"/>
    <w:rsid w:val="00C379AB"/>
    <w:rsid w:val="00C40519"/>
    <w:rsid w:val="00C406D4"/>
    <w:rsid w:val="00C40D5F"/>
    <w:rsid w:val="00C40E1C"/>
    <w:rsid w:val="00C41151"/>
    <w:rsid w:val="00C42A8B"/>
    <w:rsid w:val="00C42D6C"/>
    <w:rsid w:val="00C433D3"/>
    <w:rsid w:val="00C435EB"/>
    <w:rsid w:val="00C4392D"/>
    <w:rsid w:val="00C43A17"/>
    <w:rsid w:val="00C43DC2"/>
    <w:rsid w:val="00C44717"/>
    <w:rsid w:val="00C44CC3"/>
    <w:rsid w:val="00C44F98"/>
    <w:rsid w:val="00C45032"/>
    <w:rsid w:val="00C4531F"/>
    <w:rsid w:val="00C45419"/>
    <w:rsid w:val="00C45A18"/>
    <w:rsid w:val="00C46183"/>
    <w:rsid w:val="00C46B86"/>
    <w:rsid w:val="00C46F0A"/>
    <w:rsid w:val="00C470C8"/>
    <w:rsid w:val="00C47916"/>
    <w:rsid w:val="00C47A3A"/>
    <w:rsid w:val="00C47B42"/>
    <w:rsid w:val="00C5051B"/>
    <w:rsid w:val="00C50AEE"/>
    <w:rsid w:val="00C50BB1"/>
    <w:rsid w:val="00C5171F"/>
    <w:rsid w:val="00C52F9F"/>
    <w:rsid w:val="00C5306B"/>
    <w:rsid w:val="00C5328C"/>
    <w:rsid w:val="00C53330"/>
    <w:rsid w:val="00C5339B"/>
    <w:rsid w:val="00C5366A"/>
    <w:rsid w:val="00C538B7"/>
    <w:rsid w:val="00C53C46"/>
    <w:rsid w:val="00C5416A"/>
    <w:rsid w:val="00C54193"/>
    <w:rsid w:val="00C5463B"/>
    <w:rsid w:val="00C54BCC"/>
    <w:rsid w:val="00C5575C"/>
    <w:rsid w:val="00C5613E"/>
    <w:rsid w:val="00C570AC"/>
    <w:rsid w:val="00C60800"/>
    <w:rsid w:val="00C613D9"/>
    <w:rsid w:val="00C619CD"/>
    <w:rsid w:val="00C62AEB"/>
    <w:rsid w:val="00C63084"/>
    <w:rsid w:val="00C631B1"/>
    <w:rsid w:val="00C6375C"/>
    <w:rsid w:val="00C63B4C"/>
    <w:rsid w:val="00C63E52"/>
    <w:rsid w:val="00C63E7C"/>
    <w:rsid w:val="00C64A7E"/>
    <w:rsid w:val="00C64C75"/>
    <w:rsid w:val="00C656F5"/>
    <w:rsid w:val="00C65A0F"/>
    <w:rsid w:val="00C6636D"/>
    <w:rsid w:val="00C67531"/>
    <w:rsid w:val="00C67C22"/>
    <w:rsid w:val="00C67E83"/>
    <w:rsid w:val="00C70212"/>
    <w:rsid w:val="00C703DB"/>
    <w:rsid w:val="00C708FC"/>
    <w:rsid w:val="00C70E58"/>
    <w:rsid w:val="00C712B0"/>
    <w:rsid w:val="00C71DD2"/>
    <w:rsid w:val="00C71FFE"/>
    <w:rsid w:val="00C72341"/>
    <w:rsid w:val="00C72FD2"/>
    <w:rsid w:val="00C7344F"/>
    <w:rsid w:val="00C7361A"/>
    <w:rsid w:val="00C736DB"/>
    <w:rsid w:val="00C73841"/>
    <w:rsid w:val="00C7388C"/>
    <w:rsid w:val="00C74245"/>
    <w:rsid w:val="00C75367"/>
    <w:rsid w:val="00C75631"/>
    <w:rsid w:val="00C759CE"/>
    <w:rsid w:val="00C75F3E"/>
    <w:rsid w:val="00C760B3"/>
    <w:rsid w:val="00C7661E"/>
    <w:rsid w:val="00C7672F"/>
    <w:rsid w:val="00C7680C"/>
    <w:rsid w:val="00C769C6"/>
    <w:rsid w:val="00C76B10"/>
    <w:rsid w:val="00C76DFB"/>
    <w:rsid w:val="00C7722B"/>
    <w:rsid w:val="00C77B50"/>
    <w:rsid w:val="00C77F4A"/>
    <w:rsid w:val="00C805BD"/>
    <w:rsid w:val="00C806C4"/>
    <w:rsid w:val="00C807D3"/>
    <w:rsid w:val="00C80832"/>
    <w:rsid w:val="00C808A2"/>
    <w:rsid w:val="00C80C1C"/>
    <w:rsid w:val="00C80F9A"/>
    <w:rsid w:val="00C81C43"/>
    <w:rsid w:val="00C81F4E"/>
    <w:rsid w:val="00C820FE"/>
    <w:rsid w:val="00C822BC"/>
    <w:rsid w:val="00C82AE8"/>
    <w:rsid w:val="00C82EBD"/>
    <w:rsid w:val="00C83210"/>
    <w:rsid w:val="00C83899"/>
    <w:rsid w:val="00C83CCB"/>
    <w:rsid w:val="00C841F5"/>
    <w:rsid w:val="00C8428C"/>
    <w:rsid w:val="00C84878"/>
    <w:rsid w:val="00C849DD"/>
    <w:rsid w:val="00C84FD7"/>
    <w:rsid w:val="00C8597D"/>
    <w:rsid w:val="00C8726D"/>
    <w:rsid w:val="00C875F9"/>
    <w:rsid w:val="00C87AC9"/>
    <w:rsid w:val="00C87F4E"/>
    <w:rsid w:val="00C9051A"/>
    <w:rsid w:val="00C90C68"/>
    <w:rsid w:val="00C9109B"/>
    <w:rsid w:val="00C91A1F"/>
    <w:rsid w:val="00C91D79"/>
    <w:rsid w:val="00C9230B"/>
    <w:rsid w:val="00C93CF3"/>
    <w:rsid w:val="00C93D37"/>
    <w:rsid w:val="00C9413D"/>
    <w:rsid w:val="00C942DB"/>
    <w:rsid w:val="00C949CE"/>
    <w:rsid w:val="00C94C23"/>
    <w:rsid w:val="00C95013"/>
    <w:rsid w:val="00C95303"/>
    <w:rsid w:val="00C95991"/>
    <w:rsid w:val="00C95C6C"/>
    <w:rsid w:val="00C95DAB"/>
    <w:rsid w:val="00C95DCD"/>
    <w:rsid w:val="00C95E28"/>
    <w:rsid w:val="00C96398"/>
    <w:rsid w:val="00C96738"/>
    <w:rsid w:val="00C972C6"/>
    <w:rsid w:val="00CA0300"/>
    <w:rsid w:val="00CA0DC2"/>
    <w:rsid w:val="00CA25FB"/>
    <w:rsid w:val="00CA2CD7"/>
    <w:rsid w:val="00CA3D90"/>
    <w:rsid w:val="00CA41C4"/>
    <w:rsid w:val="00CA4806"/>
    <w:rsid w:val="00CA4F08"/>
    <w:rsid w:val="00CA66AE"/>
    <w:rsid w:val="00CA693F"/>
    <w:rsid w:val="00CA6E2D"/>
    <w:rsid w:val="00CA7410"/>
    <w:rsid w:val="00CA7465"/>
    <w:rsid w:val="00CA75CD"/>
    <w:rsid w:val="00CA7EFE"/>
    <w:rsid w:val="00CA7FE4"/>
    <w:rsid w:val="00CB0175"/>
    <w:rsid w:val="00CB050C"/>
    <w:rsid w:val="00CB0CD4"/>
    <w:rsid w:val="00CB17D1"/>
    <w:rsid w:val="00CB1E9E"/>
    <w:rsid w:val="00CB244B"/>
    <w:rsid w:val="00CB34B6"/>
    <w:rsid w:val="00CB3F31"/>
    <w:rsid w:val="00CB49C7"/>
    <w:rsid w:val="00CB4DE0"/>
    <w:rsid w:val="00CB4FD8"/>
    <w:rsid w:val="00CB5B53"/>
    <w:rsid w:val="00CB5C3F"/>
    <w:rsid w:val="00CB5C43"/>
    <w:rsid w:val="00CB757B"/>
    <w:rsid w:val="00CC014E"/>
    <w:rsid w:val="00CC0349"/>
    <w:rsid w:val="00CC039E"/>
    <w:rsid w:val="00CC0C83"/>
    <w:rsid w:val="00CC10ED"/>
    <w:rsid w:val="00CC13CF"/>
    <w:rsid w:val="00CC190E"/>
    <w:rsid w:val="00CC1E08"/>
    <w:rsid w:val="00CC1E14"/>
    <w:rsid w:val="00CC26CC"/>
    <w:rsid w:val="00CC3A1E"/>
    <w:rsid w:val="00CC3CB4"/>
    <w:rsid w:val="00CC3E65"/>
    <w:rsid w:val="00CC4F75"/>
    <w:rsid w:val="00CC57DC"/>
    <w:rsid w:val="00CC5A87"/>
    <w:rsid w:val="00CC5B4A"/>
    <w:rsid w:val="00CC5FA8"/>
    <w:rsid w:val="00CC6358"/>
    <w:rsid w:val="00CC69A7"/>
    <w:rsid w:val="00CC6C36"/>
    <w:rsid w:val="00CD05C6"/>
    <w:rsid w:val="00CD0661"/>
    <w:rsid w:val="00CD06B2"/>
    <w:rsid w:val="00CD092D"/>
    <w:rsid w:val="00CD0D14"/>
    <w:rsid w:val="00CD1261"/>
    <w:rsid w:val="00CD1722"/>
    <w:rsid w:val="00CD1E78"/>
    <w:rsid w:val="00CD2563"/>
    <w:rsid w:val="00CD3014"/>
    <w:rsid w:val="00CD4C1B"/>
    <w:rsid w:val="00CD507F"/>
    <w:rsid w:val="00CD5110"/>
    <w:rsid w:val="00CD511C"/>
    <w:rsid w:val="00CD5E04"/>
    <w:rsid w:val="00CD5E58"/>
    <w:rsid w:val="00CD61E4"/>
    <w:rsid w:val="00CD6C89"/>
    <w:rsid w:val="00CD70C8"/>
    <w:rsid w:val="00CD72BF"/>
    <w:rsid w:val="00CD7DDC"/>
    <w:rsid w:val="00CE038E"/>
    <w:rsid w:val="00CE057E"/>
    <w:rsid w:val="00CE10BE"/>
    <w:rsid w:val="00CE1B03"/>
    <w:rsid w:val="00CE1C70"/>
    <w:rsid w:val="00CE1F16"/>
    <w:rsid w:val="00CE2093"/>
    <w:rsid w:val="00CE2215"/>
    <w:rsid w:val="00CE2473"/>
    <w:rsid w:val="00CE2735"/>
    <w:rsid w:val="00CE2C57"/>
    <w:rsid w:val="00CE3238"/>
    <w:rsid w:val="00CE33A5"/>
    <w:rsid w:val="00CE3C3D"/>
    <w:rsid w:val="00CE3C50"/>
    <w:rsid w:val="00CE4145"/>
    <w:rsid w:val="00CE43E2"/>
    <w:rsid w:val="00CE4ABD"/>
    <w:rsid w:val="00CE4BF9"/>
    <w:rsid w:val="00CE5517"/>
    <w:rsid w:val="00CE5CFE"/>
    <w:rsid w:val="00CE6BD5"/>
    <w:rsid w:val="00CE6BF0"/>
    <w:rsid w:val="00CE6D9E"/>
    <w:rsid w:val="00CE7797"/>
    <w:rsid w:val="00CE77E8"/>
    <w:rsid w:val="00CE7D62"/>
    <w:rsid w:val="00CF0152"/>
    <w:rsid w:val="00CF042F"/>
    <w:rsid w:val="00CF1F9B"/>
    <w:rsid w:val="00CF236B"/>
    <w:rsid w:val="00CF2538"/>
    <w:rsid w:val="00CF27A7"/>
    <w:rsid w:val="00CF352A"/>
    <w:rsid w:val="00CF3CE8"/>
    <w:rsid w:val="00CF3D24"/>
    <w:rsid w:val="00CF424B"/>
    <w:rsid w:val="00CF43F3"/>
    <w:rsid w:val="00CF471D"/>
    <w:rsid w:val="00CF59AF"/>
    <w:rsid w:val="00CF5C54"/>
    <w:rsid w:val="00CF5CC7"/>
    <w:rsid w:val="00CF64F1"/>
    <w:rsid w:val="00CF7424"/>
    <w:rsid w:val="00CF77A9"/>
    <w:rsid w:val="00CF7C1E"/>
    <w:rsid w:val="00D00992"/>
    <w:rsid w:val="00D02573"/>
    <w:rsid w:val="00D0291D"/>
    <w:rsid w:val="00D0348A"/>
    <w:rsid w:val="00D03661"/>
    <w:rsid w:val="00D0367D"/>
    <w:rsid w:val="00D04331"/>
    <w:rsid w:val="00D05068"/>
    <w:rsid w:val="00D06498"/>
    <w:rsid w:val="00D06A58"/>
    <w:rsid w:val="00D06D08"/>
    <w:rsid w:val="00D0773B"/>
    <w:rsid w:val="00D07D1A"/>
    <w:rsid w:val="00D0EFF4"/>
    <w:rsid w:val="00D1021F"/>
    <w:rsid w:val="00D105F1"/>
    <w:rsid w:val="00D10974"/>
    <w:rsid w:val="00D10D37"/>
    <w:rsid w:val="00D11CE8"/>
    <w:rsid w:val="00D1263F"/>
    <w:rsid w:val="00D1265B"/>
    <w:rsid w:val="00D127F2"/>
    <w:rsid w:val="00D1325F"/>
    <w:rsid w:val="00D13C1F"/>
    <w:rsid w:val="00D13C9F"/>
    <w:rsid w:val="00D13FFC"/>
    <w:rsid w:val="00D14EFA"/>
    <w:rsid w:val="00D14F5D"/>
    <w:rsid w:val="00D15999"/>
    <w:rsid w:val="00D15FE5"/>
    <w:rsid w:val="00D16562"/>
    <w:rsid w:val="00D1670B"/>
    <w:rsid w:val="00D167A5"/>
    <w:rsid w:val="00D16891"/>
    <w:rsid w:val="00D16DFF"/>
    <w:rsid w:val="00D16FA5"/>
    <w:rsid w:val="00D17970"/>
    <w:rsid w:val="00D17FDA"/>
    <w:rsid w:val="00D20427"/>
    <w:rsid w:val="00D21491"/>
    <w:rsid w:val="00D2299C"/>
    <w:rsid w:val="00D22A2B"/>
    <w:rsid w:val="00D22E6D"/>
    <w:rsid w:val="00D22FEE"/>
    <w:rsid w:val="00D2305F"/>
    <w:rsid w:val="00D2339B"/>
    <w:rsid w:val="00D237FA"/>
    <w:rsid w:val="00D23805"/>
    <w:rsid w:val="00D2545A"/>
    <w:rsid w:val="00D25725"/>
    <w:rsid w:val="00D25856"/>
    <w:rsid w:val="00D262EA"/>
    <w:rsid w:val="00D26375"/>
    <w:rsid w:val="00D26537"/>
    <w:rsid w:val="00D265B3"/>
    <w:rsid w:val="00D3116F"/>
    <w:rsid w:val="00D312AC"/>
    <w:rsid w:val="00D315C4"/>
    <w:rsid w:val="00D31C63"/>
    <w:rsid w:val="00D3235C"/>
    <w:rsid w:val="00D3289C"/>
    <w:rsid w:val="00D337D4"/>
    <w:rsid w:val="00D34013"/>
    <w:rsid w:val="00D34214"/>
    <w:rsid w:val="00D34AA8"/>
    <w:rsid w:val="00D34B5F"/>
    <w:rsid w:val="00D358CE"/>
    <w:rsid w:val="00D3679A"/>
    <w:rsid w:val="00D3681C"/>
    <w:rsid w:val="00D369CF"/>
    <w:rsid w:val="00D36E24"/>
    <w:rsid w:val="00D37C79"/>
    <w:rsid w:val="00D40120"/>
    <w:rsid w:val="00D401F5"/>
    <w:rsid w:val="00D40AAA"/>
    <w:rsid w:val="00D40F71"/>
    <w:rsid w:val="00D412CC"/>
    <w:rsid w:val="00D41424"/>
    <w:rsid w:val="00D41AEC"/>
    <w:rsid w:val="00D41BC1"/>
    <w:rsid w:val="00D41BD8"/>
    <w:rsid w:val="00D42065"/>
    <w:rsid w:val="00D42447"/>
    <w:rsid w:val="00D42694"/>
    <w:rsid w:val="00D42F81"/>
    <w:rsid w:val="00D439A4"/>
    <w:rsid w:val="00D43F48"/>
    <w:rsid w:val="00D443A2"/>
    <w:rsid w:val="00D444BA"/>
    <w:rsid w:val="00D447B5"/>
    <w:rsid w:val="00D44BD2"/>
    <w:rsid w:val="00D4550F"/>
    <w:rsid w:val="00D457F0"/>
    <w:rsid w:val="00D46130"/>
    <w:rsid w:val="00D46158"/>
    <w:rsid w:val="00D4657E"/>
    <w:rsid w:val="00D4667A"/>
    <w:rsid w:val="00D47146"/>
    <w:rsid w:val="00D47525"/>
    <w:rsid w:val="00D4789C"/>
    <w:rsid w:val="00D479B4"/>
    <w:rsid w:val="00D47B42"/>
    <w:rsid w:val="00D5056E"/>
    <w:rsid w:val="00D50B9C"/>
    <w:rsid w:val="00D50DFA"/>
    <w:rsid w:val="00D51219"/>
    <w:rsid w:val="00D517E1"/>
    <w:rsid w:val="00D51902"/>
    <w:rsid w:val="00D519F7"/>
    <w:rsid w:val="00D5306B"/>
    <w:rsid w:val="00D53465"/>
    <w:rsid w:val="00D536D0"/>
    <w:rsid w:val="00D54F72"/>
    <w:rsid w:val="00D563B4"/>
    <w:rsid w:val="00D56460"/>
    <w:rsid w:val="00D5669B"/>
    <w:rsid w:val="00D5679E"/>
    <w:rsid w:val="00D573CD"/>
    <w:rsid w:val="00D577F8"/>
    <w:rsid w:val="00D57A45"/>
    <w:rsid w:val="00D57DAE"/>
    <w:rsid w:val="00D6011B"/>
    <w:rsid w:val="00D60393"/>
    <w:rsid w:val="00D60555"/>
    <w:rsid w:val="00D60B5C"/>
    <w:rsid w:val="00D60FCB"/>
    <w:rsid w:val="00D62F05"/>
    <w:rsid w:val="00D63F0F"/>
    <w:rsid w:val="00D642BE"/>
    <w:rsid w:val="00D64476"/>
    <w:rsid w:val="00D64D8C"/>
    <w:rsid w:val="00D64E37"/>
    <w:rsid w:val="00D651D1"/>
    <w:rsid w:val="00D65254"/>
    <w:rsid w:val="00D6543C"/>
    <w:rsid w:val="00D65DF9"/>
    <w:rsid w:val="00D65F5F"/>
    <w:rsid w:val="00D66435"/>
    <w:rsid w:val="00D6663F"/>
    <w:rsid w:val="00D6690D"/>
    <w:rsid w:val="00D6700B"/>
    <w:rsid w:val="00D67B89"/>
    <w:rsid w:val="00D67EF3"/>
    <w:rsid w:val="00D6CBFB"/>
    <w:rsid w:val="00D7072E"/>
    <w:rsid w:val="00D70C6B"/>
    <w:rsid w:val="00D70FA8"/>
    <w:rsid w:val="00D70FD3"/>
    <w:rsid w:val="00D713F3"/>
    <w:rsid w:val="00D718C5"/>
    <w:rsid w:val="00D722CF"/>
    <w:rsid w:val="00D7371F"/>
    <w:rsid w:val="00D7379F"/>
    <w:rsid w:val="00D73AA4"/>
    <w:rsid w:val="00D73DB6"/>
    <w:rsid w:val="00D74010"/>
    <w:rsid w:val="00D740E1"/>
    <w:rsid w:val="00D748B2"/>
    <w:rsid w:val="00D75232"/>
    <w:rsid w:val="00D75B70"/>
    <w:rsid w:val="00D75CCA"/>
    <w:rsid w:val="00D760BF"/>
    <w:rsid w:val="00D767B1"/>
    <w:rsid w:val="00D778C7"/>
    <w:rsid w:val="00D77BE3"/>
    <w:rsid w:val="00D77E37"/>
    <w:rsid w:val="00D77EF1"/>
    <w:rsid w:val="00D80768"/>
    <w:rsid w:val="00D8134B"/>
    <w:rsid w:val="00D82375"/>
    <w:rsid w:val="00D823CF"/>
    <w:rsid w:val="00D82F7B"/>
    <w:rsid w:val="00D835E3"/>
    <w:rsid w:val="00D84865"/>
    <w:rsid w:val="00D84CBD"/>
    <w:rsid w:val="00D85B86"/>
    <w:rsid w:val="00D8718E"/>
    <w:rsid w:val="00D8727D"/>
    <w:rsid w:val="00D909BF"/>
    <w:rsid w:val="00D90A7E"/>
    <w:rsid w:val="00D90BC1"/>
    <w:rsid w:val="00D90F88"/>
    <w:rsid w:val="00D92057"/>
    <w:rsid w:val="00D922D3"/>
    <w:rsid w:val="00D923A2"/>
    <w:rsid w:val="00D92548"/>
    <w:rsid w:val="00D9268A"/>
    <w:rsid w:val="00D92B5F"/>
    <w:rsid w:val="00D93987"/>
    <w:rsid w:val="00D9428F"/>
    <w:rsid w:val="00D942CE"/>
    <w:rsid w:val="00D9462D"/>
    <w:rsid w:val="00D94700"/>
    <w:rsid w:val="00D948B5"/>
    <w:rsid w:val="00D94BB7"/>
    <w:rsid w:val="00D95261"/>
    <w:rsid w:val="00D95A7C"/>
    <w:rsid w:val="00D95DD7"/>
    <w:rsid w:val="00D95FF0"/>
    <w:rsid w:val="00D967E2"/>
    <w:rsid w:val="00D96AE5"/>
    <w:rsid w:val="00D96D6C"/>
    <w:rsid w:val="00D97143"/>
    <w:rsid w:val="00D973E0"/>
    <w:rsid w:val="00D9758E"/>
    <w:rsid w:val="00D975AD"/>
    <w:rsid w:val="00D97808"/>
    <w:rsid w:val="00D9784A"/>
    <w:rsid w:val="00DA0D35"/>
    <w:rsid w:val="00DA1134"/>
    <w:rsid w:val="00DA261A"/>
    <w:rsid w:val="00DA2DED"/>
    <w:rsid w:val="00DA2F1C"/>
    <w:rsid w:val="00DA3AB2"/>
    <w:rsid w:val="00DA425F"/>
    <w:rsid w:val="00DA522A"/>
    <w:rsid w:val="00DA52B2"/>
    <w:rsid w:val="00DA5417"/>
    <w:rsid w:val="00DA6DAE"/>
    <w:rsid w:val="00DA6E21"/>
    <w:rsid w:val="00DA7032"/>
    <w:rsid w:val="00DA79F0"/>
    <w:rsid w:val="00DB09B2"/>
    <w:rsid w:val="00DB0C88"/>
    <w:rsid w:val="00DB0E64"/>
    <w:rsid w:val="00DB111C"/>
    <w:rsid w:val="00DB1135"/>
    <w:rsid w:val="00DB184A"/>
    <w:rsid w:val="00DB2021"/>
    <w:rsid w:val="00DB210F"/>
    <w:rsid w:val="00DB23DE"/>
    <w:rsid w:val="00DB2B08"/>
    <w:rsid w:val="00DB3962"/>
    <w:rsid w:val="00DB4614"/>
    <w:rsid w:val="00DB5D5F"/>
    <w:rsid w:val="00DB675A"/>
    <w:rsid w:val="00DB68FD"/>
    <w:rsid w:val="00DB6978"/>
    <w:rsid w:val="00DB6DDC"/>
    <w:rsid w:val="00DB6E27"/>
    <w:rsid w:val="00DB6E45"/>
    <w:rsid w:val="00DBC9EE"/>
    <w:rsid w:val="00DC035C"/>
    <w:rsid w:val="00DC11B1"/>
    <w:rsid w:val="00DC1AC4"/>
    <w:rsid w:val="00DC210E"/>
    <w:rsid w:val="00DC22B0"/>
    <w:rsid w:val="00DC29F1"/>
    <w:rsid w:val="00DC2E6B"/>
    <w:rsid w:val="00DC37EE"/>
    <w:rsid w:val="00DC3932"/>
    <w:rsid w:val="00DC40DF"/>
    <w:rsid w:val="00DC444D"/>
    <w:rsid w:val="00DC5370"/>
    <w:rsid w:val="00DC5811"/>
    <w:rsid w:val="00DC58AF"/>
    <w:rsid w:val="00DC5A0B"/>
    <w:rsid w:val="00DC6035"/>
    <w:rsid w:val="00DC6044"/>
    <w:rsid w:val="00DC6D8B"/>
    <w:rsid w:val="00DC701D"/>
    <w:rsid w:val="00DC7297"/>
    <w:rsid w:val="00DD0EE6"/>
    <w:rsid w:val="00DD1337"/>
    <w:rsid w:val="00DD196B"/>
    <w:rsid w:val="00DD1A55"/>
    <w:rsid w:val="00DD2CF4"/>
    <w:rsid w:val="00DD3318"/>
    <w:rsid w:val="00DD39AF"/>
    <w:rsid w:val="00DD40E6"/>
    <w:rsid w:val="00DD4245"/>
    <w:rsid w:val="00DD4329"/>
    <w:rsid w:val="00DD5DC0"/>
    <w:rsid w:val="00DD5EB3"/>
    <w:rsid w:val="00DD6197"/>
    <w:rsid w:val="00DD6BB2"/>
    <w:rsid w:val="00DD6C2F"/>
    <w:rsid w:val="00DD6CE8"/>
    <w:rsid w:val="00DD6F3C"/>
    <w:rsid w:val="00DD770D"/>
    <w:rsid w:val="00DE040A"/>
    <w:rsid w:val="00DE0441"/>
    <w:rsid w:val="00DE0E3A"/>
    <w:rsid w:val="00DE0E82"/>
    <w:rsid w:val="00DE0EE7"/>
    <w:rsid w:val="00DE113F"/>
    <w:rsid w:val="00DE1484"/>
    <w:rsid w:val="00DE1A23"/>
    <w:rsid w:val="00DE219F"/>
    <w:rsid w:val="00DE2B35"/>
    <w:rsid w:val="00DE3007"/>
    <w:rsid w:val="00DE3411"/>
    <w:rsid w:val="00DE4159"/>
    <w:rsid w:val="00DE485D"/>
    <w:rsid w:val="00DE5411"/>
    <w:rsid w:val="00DE582F"/>
    <w:rsid w:val="00DE5D8E"/>
    <w:rsid w:val="00DE6400"/>
    <w:rsid w:val="00DE6722"/>
    <w:rsid w:val="00DE6BAE"/>
    <w:rsid w:val="00DE700F"/>
    <w:rsid w:val="00DF0324"/>
    <w:rsid w:val="00DF0CCB"/>
    <w:rsid w:val="00DF1757"/>
    <w:rsid w:val="00DF1CEE"/>
    <w:rsid w:val="00DF25AA"/>
    <w:rsid w:val="00DF267E"/>
    <w:rsid w:val="00DF4686"/>
    <w:rsid w:val="00DF48B5"/>
    <w:rsid w:val="00DF4F50"/>
    <w:rsid w:val="00DF5BB1"/>
    <w:rsid w:val="00DF5DA2"/>
    <w:rsid w:val="00DF6556"/>
    <w:rsid w:val="00DF6A0E"/>
    <w:rsid w:val="00DF7970"/>
    <w:rsid w:val="00E00286"/>
    <w:rsid w:val="00E0044F"/>
    <w:rsid w:val="00E004B9"/>
    <w:rsid w:val="00E00873"/>
    <w:rsid w:val="00E01583"/>
    <w:rsid w:val="00E01B46"/>
    <w:rsid w:val="00E01B72"/>
    <w:rsid w:val="00E028DB"/>
    <w:rsid w:val="00E02A66"/>
    <w:rsid w:val="00E02AA7"/>
    <w:rsid w:val="00E030D9"/>
    <w:rsid w:val="00E03EEE"/>
    <w:rsid w:val="00E04092"/>
    <w:rsid w:val="00E045E1"/>
    <w:rsid w:val="00E0575A"/>
    <w:rsid w:val="00E06342"/>
    <w:rsid w:val="00E06A81"/>
    <w:rsid w:val="00E07604"/>
    <w:rsid w:val="00E07CD1"/>
    <w:rsid w:val="00E1084D"/>
    <w:rsid w:val="00E10DF9"/>
    <w:rsid w:val="00E10DFC"/>
    <w:rsid w:val="00E10E92"/>
    <w:rsid w:val="00E118A7"/>
    <w:rsid w:val="00E12272"/>
    <w:rsid w:val="00E1229B"/>
    <w:rsid w:val="00E12844"/>
    <w:rsid w:val="00E12A91"/>
    <w:rsid w:val="00E13049"/>
    <w:rsid w:val="00E13A05"/>
    <w:rsid w:val="00E13B1E"/>
    <w:rsid w:val="00E13DDB"/>
    <w:rsid w:val="00E142AE"/>
    <w:rsid w:val="00E1440F"/>
    <w:rsid w:val="00E14F4E"/>
    <w:rsid w:val="00E16B63"/>
    <w:rsid w:val="00E17222"/>
    <w:rsid w:val="00E20222"/>
    <w:rsid w:val="00E208A3"/>
    <w:rsid w:val="00E20CF0"/>
    <w:rsid w:val="00E21298"/>
    <w:rsid w:val="00E21AA6"/>
    <w:rsid w:val="00E22245"/>
    <w:rsid w:val="00E22599"/>
    <w:rsid w:val="00E22AF0"/>
    <w:rsid w:val="00E2310C"/>
    <w:rsid w:val="00E23913"/>
    <w:rsid w:val="00E23CAF"/>
    <w:rsid w:val="00E242AA"/>
    <w:rsid w:val="00E24870"/>
    <w:rsid w:val="00E25235"/>
    <w:rsid w:val="00E252CB"/>
    <w:rsid w:val="00E2588E"/>
    <w:rsid w:val="00E25CDA"/>
    <w:rsid w:val="00E25D62"/>
    <w:rsid w:val="00E26952"/>
    <w:rsid w:val="00E269B6"/>
    <w:rsid w:val="00E269E7"/>
    <w:rsid w:val="00E26E88"/>
    <w:rsid w:val="00E27629"/>
    <w:rsid w:val="00E276C1"/>
    <w:rsid w:val="00E30053"/>
    <w:rsid w:val="00E3131E"/>
    <w:rsid w:val="00E3151D"/>
    <w:rsid w:val="00E31896"/>
    <w:rsid w:val="00E3308C"/>
    <w:rsid w:val="00E338A8"/>
    <w:rsid w:val="00E34489"/>
    <w:rsid w:val="00E345DD"/>
    <w:rsid w:val="00E34992"/>
    <w:rsid w:val="00E34D78"/>
    <w:rsid w:val="00E35915"/>
    <w:rsid w:val="00E36C71"/>
    <w:rsid w:val="00E36D45"/>
    <w:rsid w:val="00E3732B"/>
    <w:rsid w:val="00E37E90"/>
    <w:rsid w:val="00E40305"/>
    <w:rsid w:val="00E40352"/>
    <w:rsid w:val="00E407B4"/>
    <w:rsid w:val="00E40930"/>
    <w:rsid w:val="00E40E65"/>
    <w:rsid w:val="00E41071"/>
    <w:rsid w:val="00E410F6"/>
    <w:rsid w:val="00E41DFF"/>
    <w:rsid w:val="00E4210A"/>
    <w:rsid w:val="00E42484"/>
    <w:rsid w:val="00E42730"/>
    <w:rsid w:val="00E427AF"/>
    <w:rsid w:val="00E43006"/>
    <w:rsid w:val="00E438B7"/>
    <w:rsid w:val="00E43BC7"/>
    <w:rsid w:val="00E43DC0"/>
    <w:rsid w:val="00E4457C"/>
    <w:rsid w:val="00E44817"/>
    <w:rsid w:val="00E448D1"/>
    <w:rsid w:val="00E45D45"/>
    <w:rsid w:val="00E45E84"/>
    <w:rsid w:val="00E465A1"/>
    <w:rsid w:val="00E46C70"/>
    <w:rsid w:val="00E47347"/>
    <w:rsid w:val="00E50791"/>
    <w:rsid w:val="00E509FD"/>
    <w:rsid w:val="00E50D4E"/>
    <w:rsid w:val="00E51548"/>
    <w:rsid w:val="00E515F3"/>
    <w:rsid w:val="00E51990"/>
    <w:rsid w:val="00E51C39"/>
    <w:rsid w:val="00E51EEF"/>
    <w:rsid w:val="00E520E1"/>
    <w:rsid w:val="00E52B9A"/>
    <w:rsid w:val="00E530C4"/>
    <w:rsid w:val="00E532E7"/>
    <w:rsid w:val="00E53A37"/>
    <w:rsid w:val="00E5540F"/>
    <w:rsid w:val="00E560DA"/>
    <w:rsid w:val="00E56567"/>
    <w:rsid w:val="00E5788A"/>
    <w:rsid w:val="00E57A32"/>
    <w:rsid w:val="00E605EC"/>
    <w:rsid w:val="00E606C9"/>
    <w:rsid w:val="00E61305"/>
    <w:rsid w:val="00E621A9"/>
    <w:rsid w:val="00E6224B"/>
    <w:rsid w:val="00E62E0E"/>
    <w:rsid w:val="00E62F2E"/>
    <w:rsid w:val="00E63293"/>
    <w:rsid w:val="00E63787"/>
    <w:rsid w:val="00E641F6"/>
    <w:rsid w:val="00E645AB"/>
    <w:rsid w:val="00E645B5"/>
    <w:rsid w:val="00E6465C"/>
    <w:rsid w:val="00E649A8"/>
    <w:rsid w:val="00E64CE0"/>
    <w:rsid w:val="00E64FF0"/>
    <w:rsid w:val="00E661F0"/>
    <w:rsid w:val="00E67144"/>
    <w:rsid w:val="00E67946"/>
    <w:rsid w:val="00E67B13"/>
    <w:rsid w:val="00E7127E"/>
    <w:rsid w:val="00E71BAB"/>
    <w:rsid w:val="00E72A58"/>
    <w:rsid w:val="00E73607"/>
    <w:rsid w:val="00E7371A"/>
    <w:rsid w:val="00E7383E"/>
    <w:rsid w:val="00E7404C"/>
    <w:rsid w:val="00E749B3"/>
    <w:rsid w:val="00E75422"/>
    <w:rsid w:val="00E7545F"/>
    <w:rsid w:val="00E75929"/>
    <w:rsid w:val="00E760C8"/>
    <w:rsid w:val="00E76202"/>
    <w:rsid w:val="00E762D7"/>
    <w:rsid w:val="00E7633C"/>
    <w:rsid w:val="00E76471"/>
    <w:rsid w:val="00E7685C"/>
    <w:rsid w:val="00E77416"/>
    <w:rsid w:val="00E77912"/>
    <w:rsid w:val="00E80359"/>
    <w:rsid w:val="00E807CC"/>
    <w:rsid w:val="00E80C3E"/>
    <w:rsid w:val="00E80D10"/>
    <w:rsid w:val="00E80D27"/>
    <w:rsid w:val="00E81F9C"/>
    <w:rsid w:val="00E82024"/>
    <w:rsid w:val="00E8211D"/>
    <w:rsid w:val="00E8281F"/>
    <w:rsid w:val="00E83374"/>
    <w:rsid w:val="00E83B31"/>
    <w:rsid w:val="00E83DF4"/>
    <w:rsid w:val="00E83E20"/>
    <w:rsid w:val="00E8427D"/>
    <w:rsid w:val="00E85C4E"/>
    <w:rsid w:val="00E862B0"/>
    <w:rsid w:val="00E86707"/>
    <w:rsid w:val="00E86CA6"/>
    <w:rsid w:val="00E871DC"/>
    <w:rsid w:val="00E87633"/>
    <w:rsid w:val="00E876A3"/>
    <w:rsid w:val="00E90C30"/>
    <w:rsid w:val="00E91CA9"/>
    <w:rsid w:val="00E92235"/>
    <w:rsid w:val="00E931FA"/>
    <w:rsid w:val="00E95488"/>
    <w:rsid w:val="00E958FB"/>
    <w:rsid w:val="00E963AC"/>
    <w:rsid w:val="00E965AD"/>
    <w:rsid w:val="00E967D3"/>
    <w:rsid w:val="00E97307"/>
    <w:rsid w:val="00E9754E"/>
    <w:rsid w:val="00E97BFE"/>
    <w:rsid w:val="00EA0038"/>
    <w:rsid w:val="00EA01B8"/>
    <w:rsid w:val="00EA0DB4"/>
    <w:rsid w:val="00EA1E9A"/>
    <w:rsid w:val="00EA23D8"/>
    <w:rsid w:val="00EA2FF1"/>
    <w:rsid w:val="00EA3AD8"/>
    <w:rsid w:val="00EA42FF"/>
    <w:rsid w:val="00EA45CA"/>
    <w:rsid w:val="00EA4943"/>
    <w:rsid w:val="00EA50F2"/>
    <w:rsid w:val="00EA639C"/>
    <w:rsid w:val="00EA64B1"/>
    <w:rsid w:val="00EA6654"/>
    <w:rsid w:val="00EA7B1A"/>
    <w:rsid w:val="00EB1708"/>
    <w:rsid w:val="00EB1B65"/>
    <w:rsid w:val="00EB22F5"/>
    <w:rsid w:val="00EB280F"/>
    <w:rsid w:val="00EB2A68"/>
    <w:rsid w:val="00EB319A"/>
    <w:rsid w:val="00EB397D"/>
    <w:rsid w:val="00EB3A4C"/>
    <w:rsid w:val="00EB3CE8"/>
    <w:rsid w:val="00EB41B0"/>
    <w:rsid w:val="00EB43C5"/>
    <w:rsid w:val="00EB4A2B"/>
    <w:rsid w:val="00EB61C4"/>
    <w:rsid w:val="00EB7809"/>
    <w:rsid w:val="00EB7E80"/>
    <w:rsid w:val="00EC02C0"/>
    <w:rsid w:val="00EC0ABD"/>
    <w:rsid w:val="00EC1539"/>
    <w:rsid w:val="00EC1B6A"/>
    <w:rsid w:val="00EC1F7B"/>
    <w:rsid w:val="00EC20BC"/>
    <w:rsid w:val="00EC2BC1"/>
    <w:rsid w:val="00EC48E7"/>
    <w:rsid w:val="00EC4BCB"/>
    <w:rsid w:val="00EC4F1E"/>
    <w:rsid w:val="00EC55AD"/>
    <w:rsid w:val="00EC6240"/>
    <w:rsid w:val="00EC6744"/>
    <w:rsid w:val="00EC6A63"/>
    <w:rsid w:val="00EC6BBE"/>
    <w:rsid w:val="00EC6F71"/>
    <w:rsid w:val="00EC6F9E"/>
    <w:rsid w:val="00EC7064"/>
    <w:rsid w:val="00EC7B1B"/>
    <w:rsid w:val="00EC7DBE"/>
    <w:rsid w:val="00ED0093"/>
    <w:rsid w:val="00ED10AE"/>
    <w:rsid w:val="00ED132E"/>
    <w:rsid w:val="00ED19CF"/>
    <w:rsid w:val="00ED27CB"/>
    <w:rsid w:val="00ED3869"/>
    <w:rsid w:val="00ED3F4F"/>
    <w:rsid w:val="00ED3FC0"/>
    <w:rsid w:val="00ED4319"/>
    <w:rsid w:val="00ED503A"/>
    <w:rsid w:val="00ED58F5"/>
    <w:rsid w:val="00ED59BF"/>
    <w:rsid w:val="00ED5A71"/>
    <w:rsid w:val="00ED5BF3"/>
    <w:rsid w:val="00ED5F65"/>
    <w:rsid w:val="00ED6BD8"/>
    <w:rsid w:val="00ED6DDC"/>
    <w:rsid w:val="00ED77E5"/>
    <w:rsid w:val="00EE004D"/>
    <w:rsid w:val="00EE0310"/>
    <w:rsid w:val="00EE0416"/>
    <w:rsid w:val="00EE0A1E"/>
    <w:rsid w:val="00EE1136"/>
    <w:rsid w:val="00EE13D9"/>
    <w:rsid w:val="00EE1532"/>
    <w:rsid w:val="00EE19A0"/>
    <w:rsid w:val="00EE1CAA"/>
    <w:rsid w:val="00EE236E"/>
    <w:rsid w:val="00EE2431"/>
    <w:rsid w:val="00EE2515"/>
    <w:rsid w:val="00EE2522"/>
    <w:rsid w:val="00EE263F"/>
    <w:rsid w:val="00EE2AFB"/>
    <w:rsid w:val="00EE2B37"/>
    <w:rsid w:val="00EE4019"/>
    <w:rsid w:val="00EE410F"/>
    <w:rsid w:val="00EE4196"/>
    <w:rsid w:val="00EE4C2D"/>
    <w:rsid w:val="00EE4E71"/>
    <w:rsid w:val="00EE4F56"/>
    <w:rsid w:val="00EE5132"/>
    <w:rsid w:val="00EE52E1"/>
    <w:rsid w:val="00EE55B8"/>
    <w:rsid w:val="00EE6F2B"/>
    <w:rsid w:val="00EE7496"/>
    <w:rsid w:val="00EE74FE"/>
    <w:rsid w:val="00EE7E43"/>
    <w:rsid w:val="00EF0684"/>
    <w:rsid w:val="00EF0842"/>
    <w:rsid w:val="00EF0E48"/>
    <w:rsid w:val="00EF1608"/>
    <w:rsid w:val="00EF1B0E"/>
    <w:rsid w:val="00EF1BF5"/>
    <w:rsid w:val="00EF29D2"/>
    <w:rsid w:val="00EF29E2"/>
    <w:rsid w:val="00EF2A94"/>
    <w:rsid w:val="00EF2A95"/>
    <w:rsid w:val="00EF3005"/>
    <w:rsid w:val="00EF42A9"/>
    <w:rsid w:val="00EF55A9"/>
    <w:rsid w:val="00EF5B4F"/>
    <w:rsid w:val="00EF5BD0"/>
    <w:rsid w:val="00EF5CCB"/>
    <w:rsid w:val="00EF607A"/>
    <w:rsid w:val="00EF67A6"/>
    <w:rsid w:val="00EF72CD"/>
    <w:rsid w:val="00EF77B4"/>
    <w:rsid w:val="00EF78A9"/>
    <w:rsid w:val="00F007EC"/>
    <w:rsid w:val="00F008B7"/>
    <w:rsid w:val="00F00CCA"/>
    <w:rsid w:val="00F01552"/>
    <w:rsid w:val="00F015AE"/>
    <w:rsid w:val="00F01839"/>
    <w:rsid w:val="00F01BCC"/>
    <w:rsid w:val="00F01D34"/>
    <w:rsid w:val="00F02706"/>
    <w:rsid w:val="00F028B8"/>
    <w:rsid w:val="00F03254"/>
    <w:rsid w:val="00F03433"/>
    <w:rsid w:val="00F03EC8"/>
    <w:rsid w:val="00F04250"/>
    <w:rsid w:val="00F060A4"/>
    <w:rsid w:val="00F06299"/>
    <w:rsid w:val="00F062C1"/>
    <w:rsid w:val="00F063FA"/>
    <w:rsid w:val="00F06441"/>
    <w:rsid w:val="00F069FF"/>
    <w:rsid w:val="00F06C5D"/>
    <w:rsid w:val="00F07296"/>
    <w:rsid w:val="00F07C80"/>
    <w:rsid w:val="00F10097"/>
    <w:rsid w:val="00F1055A"/>
    <w:rsid w:val="00F1074C"/>
    <w:rsid w:val="00F1091F"/>
    <w:rsid w:val="00F10CDC"/>
    <w:rsid w:val="00F10DA6"/>
    <w:rsid w:val="00F10F5A"/>
    <w:rsid w:val="00F110AA"/>
    <w:rsid w:val="00F112C0"/>
    <w:rsid w:val="00F11C7E"/>
    <w:rsid w:val="00F11F30"/>
    <w:rsid w:val="00F11F43"/>
    <w:rsid w:val="00F12D1A"/>
    <w:rsid w:val="00F12FE1"/>
    <w:rsid w:val="00F1302A"/>
    <w:rsid w:val="00F13A20"/>
    <w:rsid w:val="00F13A9C"/>
    <w:rsid w:val="00F13B3B"/>
    <w:rsid w:val="00F140B7"/>
    <w:rsid w:val="00F142D6"/>
    <w:rsid w:val="00F145D9"/>
    <w:rsid w:val="00F148BC"/>
    <w:rsid w:val="00F14A65"/>
    <w:rsid w:val="00F161A4"/>
    <w:rsid w:val="00F16CAA"/>
    <w:rsid w:val="00F16E69"/>
    <w:rsid w:val="00F17106"/>
    <w:rsid w:val="00F179D1"/>
    <w:rsid w:val="00F17B89"/>
    <w:rsid w:val="00F20248"/>
    <w:rsid w:val="00F2080B"/>
    <w:rsid w:val="00F21614"/>
    <w:rsid w:val="00F2172B"/>
    <w:rsid w:val="00F22BC1"/>
    <w:rsid w:val="00F23B66"/>
    <w:rsid w:val="00F243B3"/>
    <w:rsid w:val="00F243D1"/>
    <w:rsid w:val="00F24BDF"/>
    <w:rsid w:val="00F30B18"/>
    <w:rsid w:val="00F30F57"/>
    <w:rsid w:val="00F31742"/>
    <w:rsid w:val="00F32498"/>
    <w:rsid w:val="00F32590"/>
    <w:rsid w:val="00F32B94"/>
    <w:rsid w:val="00F33EE6"/>
    <w:rsid w:val="00F33F0C"/>
    <w:rsid w:val="00F34697"/>
    <w:rsid w:val="00F349C4"/>
    <w:rsid w:val="00F35351"/>
    <w:rsid w:val="00F3574A"/>
    <w:rsid w:val="00F35A67"/>
    <w:rsid w:val="00F35B62"/>
    <w:rsid w:val="00F36735"/>
    <w:rsid w:val="00F36C7D"/>
    <w:rsid w:val="00F3726A"/>
    <w:rsid w:val="00F377AE"/>
    <w:rsid w:val="00F3797C"/>
    <w:rsid w:val="00F379E6"/>
    <w:rsid w:val="00F37EB9"/>
    <w:rsid w:val="00F40183"/>
    <w:rsid w:val="00F40B42"/>
    <w:rsid w:val="00F4144D"/>
    <w:rsid w:val="00F41B18"/>
    <w:rsid w:val="00F41D4A"/>
    <w:rsid w:val="00F4242A"/>
    <w:rsid w:val="00F4308F"/>
    <w:rsid w:val="00F441B2"/>
    <w:rsid w:val="00F44F6A"/>
    <w:rsid w:val="00F44FDC"/>
    <w:rsid w:val="00F4565F"/>
    <w:rsid w:val="00F4573B"/>
    <w:rsid w:val="00F45CE5"/>
    <w:rsid w:val="00F473CF"/>
    <w:rsid w:val="00F47D4D"/>
    <w:rsid w:val="00F47DB6"/>
    <w:rsid w:val="00F5153C"/>
    <w:rsid w:val="00F52397"/>
    <w:rsid w:val="00F52C61"/>
    <w:rsid w:val="00F535C3"/>
    <w:rsid w:val="00F537EC"/>
    <w:rsid w:val="00F538FA"/>
    <w:rsid w:val="00F54899"/>
    <w:rsid w:val="00F54A3F"/>
    <w:rsid w:val="00F5540B"/>
    <w:rsid w:val="00F561A1"/>
    <w:rsid w:val="00F566DF"/>
    <w:rsid w:val="00F57000"/>
    <w:rsid w:val="00F57056"/>
    <w:rsid w:val="00F57398"/>
    <w:rsid w:val="00F576DA"/>
    <w:rsid w:val="00F57768"/>
    <w:rsid w:val="00F5788B"/>
    <w:rsid w:val="00F60527"/>
    <w:rsid w:val="00F6093F"/>
    <w:rsid w:val="00F61143"/>
    <w:rsid w:val="00F625CF"/>
    <w:rsid w:val="00F64320"/>
    <w:rsid w:val="00F64B4D"/>
    <w:rsid w:val="00F64BAF"/>
    <w:rsid w:val="00F64CFF"/>
    <w:rsid w:val="00F65673"/>
    <w:rsid w:val="00F65680"/>
    <w:rsid w:val="00F65A5B"/>
    <w:rsid w:val="00F6612F"/>
    <w:rsid w:val="00F661C9"/>
    <w:rsid w:val="00F66562"/>
    <w:rsid w:val="00F66582"/>
    <w:rsid w:val="00F6773A"/>
    <w:rsid w:val="00F67A33"/>
    <w:rsid w:val="00F67BA0"/>
    <w:rsid w:val="00F7099B"/>
    <w:rsid w:val="00F70EF3"/>
    <w:rsid w:val="00F7152D"/>
    <w:rsid w:val="00F716F0"/>
    <w:rsid w:val="00F71BA6"/>
    <w:rsid w:val="00F7202E"/>
    <w:rsid w:val="00F7219E"/>
    <w:rsid w:val="00F722F3"/>
    <w:rsid w:val="00F72890"/>
    <w:rsid w:val="00F72ACC"/>
    <w:rsid w:val="00F73554"/>
    <w:rsid w:val="00F7378A"/>
    <w:rsid w:val="00F73C96"/>
    <w:rsid w:val="00F740E2"/>
    <w:rsid w:val="00F75A5B"/>
    <w:rsid w:val="00F76190"/>
    <w:rsid w:val="00F779C7"/>
    <w:rsid w:val="00F77DDA"/>
    <w:rsid w:val="00F77FB4"/>
    <w:rsid w:val="00F8056C"/>
    <w:rsid w:val="00F80619"/>
    <w:rsid w:val="00F80B1F"/>
    <w:rsid w:val="00F80E3A"/>
    <w:rsid w:val="00F81498"/>
    <w:rsid w:val="00F81767"/>
    <w:rsid w:val="00F81921"/>
    <w:rsid w:val="00F81A71"/>
    <w:rsid w:val="00F81E2E"/>
    <w:rsid w:val="00F82065"/>
    <w:rsid w:val="00F82130"/>
    <w:rsid w:val="00F82F44"/>
    <w:rsid w:val="00F84510"/>
    <w:rsid w:val="00F846F9"/>
    <w:rsid w:val="00F84988"/>
    <w:rsid w:val="00F84A28"/>
    <w:rsid w:val="00F85851"/>
    <w:rsid w:val="00F858EB"/>
    <w:rsid w:val="00F85AEE"/>
    <w:rsid w:val="00F86E0D"/>
    <w:rsid w:val="00F87580"/>
    <w:rsid w:val="00F875A6"/>
    <w:rsid w:val="00F87C3E"/>
    <w:rsid w:val="00F87C7D"/>
    <w:rsid w:val="00F90067"/>
    <w:rsid w:val="00F90FE2"/>
    <w:rsid w:val="00F91192"/>
    <w:rsid w:val="00F920CC"/>
    <w:rsid w:val="00F92483"/>
    <w:rsid w:val="00F924CD"/>
    <w:rsid w:val="00F92548"/>
    <w:rsid w:val="00F92A54"/>
    <w:rsid w:val="00F92E4E"/>
    <w:rsid w:val="00F93901"/>
    <w:rsid w:val="00F93940"/>
    <w:rsid w:val="00F93986"/>
    <w:rsid w:val="00F93C8B"/>
    <w:rsid w:val="00F93E50"/>
    <w:rsid w:val="00F93F47"/>
    <w:rsid w:val="00F95BB0"/>
    <w:rsid w:val="00F963BF"/>
    <w:rsid w:val="00F967EB"/>
    <w:rsid w:val="00F969DF"/>
    <w:rsid w:val="00F96C8D"/>
    <w:rsid w:val="00F971ED"/>
    <w:rsid w:val="00F97458"/>
    <w:rsid w:val="00FA0266"/>
    <w:rsid w:val="00FA0676"/>
    <w:rsid w:val="00FA0ECA"/>
    <w:rsid w:val="00FA16EB"/>
    <w:rsid w:val="00FA1CD0"/>
    <w:rsid w:val="00FA2971"/>
    <w:rsid w:val="00FA2A24"/>
    <w:rsid w:val="00FA3B03"/>
    <w:rsid w:val="00FA3FE8"/>
    <w:rsid w:val="00FA40A1"/>
    <w:rsid w:val="00FA421E"/>
    <w:rsid w:val="00FA49B6"/>
    <w:rsid w:val="00FA59DC"/>
    <w:rsid w:val="00FA60F8"/>
    <w:rsid w:val="00FA6556"/>
    <w:rsid w:val="00FA6BD7"/>
    <w:rsid w:val="00FB038D"/>
    <w:rsid w:val="00FB046D"/>
    <w:rsid w:val="00FB056E"/>
    <w:rsid w:val="00FB09AE"/>
    <w:rsid w:val="00FB1833"/>
    <w:rsid w:val="00FB1C21"/>
    <w:rsid w:val="00FB2D56"/>
    <w:rsid w:val="00FB2F28"/>
    <w:rsid w:val="00FB30EE"/>
    <w:rsid w:val="00FB3D4B"/>
    <w:rsid w:val="00FB4409"/>
    <w:rsid w:val="00FB48E9"/>
    <w:rsid w:val="00FB4984"/>
    <w:rsid w:val="00FB4B43"/>
    <w:rsid w:val="00FB619D"/>
    <w:rsid w:val="00FB6E14"/>
    <w:rsid w:val="00FB71DB"/>
    <w:rsid w:val="00FB775F"/>
    <w:rsid w:val="00FB7CEB"/>
    <w:rsid w:val="00FB7E82"/>
    <w:rsid w:val="00FB7EA5"/>
    <w:rsid w:val="00FB892E"/>
    <w:rsid w:val="00FC0196"/>
    <w:rsid w:val="00FC03A9"/>
    <w:rsid w:val="00FC149F"/>
    <w:rsid w:val="00FC1C31"/>
    <w:rsid w:val="00FC1C5D"/>
    <w:rsid w:val="00FC21AE"/>
    <w:rsid w:val="00FC350B"/>
    <w:rsid w:val="00FC53C2"/>
    <w:rsid w:val="00FC53EA"/>
    <w:rsid w:val="00FC5C17"/>
    <w:rsid w:val="00FC6559"/>
    <w:rsid w:val="00FC6D13"/>
    <w:rsid w:val="00FC6F19"/>
    <w:rsid w:val="00FC6F29"/>
    <w:rsid w:val="00FC7BAC"/>
    <w:rsid w:val="00FD021B"/>
    <w:rsid w:val="00FD0CEB"/>
    <w:rsid w:val="00FD164C"/>
    <w:rsid w:val="00FD1C38"/>
    <w:rsid w:val="00FD2241"/>
    <w:rsid w:val="00FD2B6C"/>
    <w:rsid w:val="00FD3452"/>
    <w:rsid w:val="00FD3BE7"/>
    <w:rsid w:val="00FD4275"/>
    <w:rsid w:val="00FD448E"/>
    <w:rsid w:val="00FD44BB"/>
    <w:rsid w:val="00FD4894"/>
    <w:rsid w:val="00FD4D3C"/>
    <w:rsid w:val="00FD5842"/>
    <w:rsid w:val="00FD5F1A"/>
    <w:rsid w:val="00FD692D"/>
    <w:rsid w:val="00FD7561"/>
    <w:rsid w:val="00FD78C2"/>
    <w:rsid w:val="00FD79EA"/>
    <w:rsid w:val="00FD7B9B"/>
    <w:rsid w:val="00FD7D06"/>
    <w:rsid w:val="00FD7DD9"/>
    <w:rsid w:val="00FDC4CA"/>
    <w:rsid w:val="00FE0370"/>
    <w:rsid w:val="00FE03F4"/>
    <w:rsid w:val="00FE0786"/>
    <w:rsid w:val="00FE0A29"/>
    <w:rsid w:val="00FE0D26"/>
    <w:rsid w:val="00FE1413"/>
    <w:rsid w:val="00FE164D"/>
    <w:rsid w:val="00FE195E"/>
    <w:rsid w:val="00FE228F"/>
    <w:rsid w:val="00FE2C6B"/>
    <w:rsid w:val="00FE3C0D"/>
    <w:rsid w:val="00FE4425"/>
    <w:rsid w:val="00FE48FF"/>
    <w:rsid w:val="00FE591B"/>
    <w:rsid w:val="00FE6179"/>
    <w:rsid w:val="00FE72A0"/>
    <w:rsid w:val="00FE754D"/>
    <w:rsid w:val="00FE78FE"/>
    <w:rsid w:val="00FE79BC"/>
    <w:rsid w:val="00FE7A99"/>
    <w:rsid w:val="00FE7C4F"/>
    <w:rsid w:val="00FE7E38"/>
    <w:rsid w:val="00FF0CD6"/>
    <w:rsid w:val="00FF0F6C"/>
    <w:rsid w:val="00FF14E2"/>
    <w:rsid w:val="00FF1574"/>
    <w:rsid w:val="00FF1631"/>
    <w:rsid w:val="00FF1D50"/>
    <w:rsid w:val="00FF2081"/>
    <w:rsid w:val="00FF268F"/>
    <w:rsid w:val="00FF28FF"/>
    <w:rsid w:val="00FF2DAB"/>
    <w:rsid w:val="00FF30A2"/>
    <w:rsid w:val="00FF3318"/>
    <w:rsid w:val="00FF3C0E"/>
    <w:rsid w:val="00FF40E2"/>
    <w:rsid w:val="00FF441A"/>
    <w:rsid w:val="00FF44F1"/>
    <w:rsid w:val="00FF4B1B"/>
    <w:rsid w:val="00FF4E0D"/>
    <w:rsid w:val="00FF5694"/>
    <w:rsid w:val="00FF60EF"/>
    <w:rsid w:val="00FF61C1"/>
    <w:rsid w:val="00FF6F95"/>
    <w:rsid w:val="0102681F"/>
    <w:rsid w:val="010FDCD7"/>
    <w:rsid w:val="01301D5A"/>
    <w:rsid w:val="0130B3EA"/>
    <w:rsid w:val="013D2DEE"/>
    <w:rsid w:val="0144BE56"/>
    <w:rsid w:val="014ECFBE"/>
    <w:rsid w:val="01530604"/>
    <w:rsid w:val="0157CB61"/>
    <w:rsid w:val="01643BE4"/>
    <w:rsid w:val="016BC4F4"/>
    <w:rsid w:val="0175E92D"/>
    <w:rsid w:val="0184316B"/>
    <w:rsid w:val="019062F8"/>
    <w:rsid w:val="0199CC2D"/>
    <w:rsid w:val="01A0A6E8"/>
    <w:rsid w:val="01A1279E"/>
    <w:rsid w:val="01AC28DB"/>
    <w:rsid w:val="01B3981C"/>
    <w:rsid w:val="01DA2378"/>
    <w:rsid w:val="01EEAA11"/>
    <w:rsid w:val="01F2ED7A"/>
    <w:rsid w:val="0203474A"/>
    <w:rsid w:val="020C270B"/>
    <w:rsid w:val="0217716B"/>
    <w:rsid w:val="021CFD3B"/>
    <w:rsid w:val="02227AA2"/>
    <w:rsid w:val="0229FD0B"/>
    <w:rsid w:val="023A2B44"/>
    <w:rsid w:val="023C5B85"/>
    <w:rsid w:val="02436288"/>
    <w:rsid w:val="024CEF88"/>
    <w:rsid w:val="024DFA7B"/>
    <w:rsid w:val="02564EC4"/>
    <w:rsid w:val="0265F2E0"/>
    <w:rsid w:val="0273B11D"/>
    <w:rsid w:val="0278EB81"/>
    <w:rsid w:val="027A21DE"/>
    <w:rsid w:val="027CA48B"/>
    <w:rsid w:val="02825BE2"/>
    <w:rsid w:val="02832F04"/>
    <w:rsid w:val="02AA06E4"/>
    <w:rsid w:val="02AE2746"/>
    <w:rsid w:val="02AF1155"/>
    <w:rsid w:val="02B6AFDA"/>
    <w:rsid w:val="02B8F5D5"/>
    <w:rsid w:val="02BBC2A2"/>
    <w:rsid w:val="02BF1970"/>
    <w:rsid w:val="02CCC9C2"/>
    <w:rsid w:val="02E247B3"/>
    <w:rsid w:val="02FB5677"/>
    <w:rsid w:val="02FBEDEF"/>
    <w:rsid w:val="030348C0"/>
    <w:rsid w:val="030C8D35"/>
    <w:rsid w:val="0317BB32"/>
    <w:rsid w:val="03449EDF"/>
    <w:rsid w:val="0352DE9B"/>
    <w:rsid w:val="0352FECB"/>
    <w:rsid w:val="03570029"/>
    <w:rsid w:val="0357EEA7"/>
    <w:rsid w:val="0359805B"/>
    <w:rsid w:val="036BE57D"/>
    <w:rsid w:val="036DB3D0"/>
    <w:rsid w:val="03889F6B"/>
    <w:rsid w:val="03892CA1"/>
    <w:rsid w:val="03A08098"/>
    <w:rsid w:val="03B55383"/>
    <w:rsid w:val="03CA69CC"/>
    <w:rsid w:val="03DF2620"/>
    <w:rsid w:val="03ECEF56"/>
    <w:rsid w:val="03F1D438"/>
    <w:rsid w:val="03F738C6"/>
    <w:rsid w:val="0408B635"/>
    <w:rsid w:val="04102699"/>
    <w:rsid w:val="041ED72C"/>
    <w:rsid w:val="0420A575"/>
    <w:rsid w:val="043D11F2"/>
    <w:rsid w:val="044888CB"/>
    <w:rsid w:val="044F7235"/>
    <w:rsid w:val="046C14B5"/>
    <w:rsid w:val="046F48C2"/>
    <w:rsid w:val="04789CAA"/>
    <w:rsid w:val="047B2F08"/>
    <w:rsid w:val="047E26B4"/>
    <w:rsid w:val="04842599"/>
    <w:rsid w:val="04A18673"/>
    <w:rsid w:val="04A24E2D"/>
    <w:rsid w:val="04AC8F94"/>
    <w:rsid w:val="04B860B4"/>
    <w:rsid w:val="04C2CB4A"/>
    <w:rsid w:val="04C305E9"/>
    <w:rsid w:val="04C429F6"/>
    <w:rsid w:val="04C9379F"/>
    <w:rsid w:val="04EA6ED9"/>
    <w:rsid w:val="04ECABC6"/>
    <w:rsid w:val="04F55538"/>
    <w:rsid w:val="050A126C"/>
    <w:rsid w:val="05111367"/>
    <w:rsid w:val="051D7E7C"/>
    <w:rsid w:val="0521C947"/>
    <w:rsid w:val="0523CC1D"/>
    <w:rsid w:val="0524EDAC"/>
    <w:rsid w:val="0525662F"/>
    <w:rsid w:val="052BFA87"/>
    <w:rsid w:val="05337C05"/>
    <w:rsid w:val="053BDA47"/>
    <w:rsid w:val="053CE1D5"/>
    <w:rsid w:val="053E6CDC"/>
    <w:rsid w:val="05405614"/>
    <w:rsid w:val="054A4624"/>
    <w:rsid w:val="054E2A60"/>
    <w:rsid w:val="055A0695"/>
    <w:rsid w:val="056707C4"/>
    <w:rsid w:val="056AB321"/>
    <w:rsid w:val="05745ED4"/>
    <w:rsid w:val="05964D6E"/>
    <w:rsid w:val="059D2996"/>
    <w:rsid w:val="05ABE73B"/>
    <w:rsid w:val="05B0EC9B"/>
    <w:rsid w:val="05D807C9"/>
    <w:rsid w:val="05DA6A73"/>
    <w:rsid w:val="05DBEC09"/>
    <w:rsid w:val="05E3D2B5"/>
    <w:rsid w:val="05E69FA4"/>
    <w:rsid w:val="05F6D235"/>
    <w:rsid w:val="0620DD19"/>
    <w:rsid w:val="0624C783"/>
    <w:rsid w:val="0631C849"/>
    <w:rsid w:val="06377420"/>
    <w:rsid w:val="063DB0E3"/>
    <w:rsid w:val="064ADCF4"/>
    <w:rsid w:val="064DEF9B"/>
    <w:rsid w:val="064EF152"/>
    <w:rsid w:val="0654535B"/>
    <w:rsid w:val="0669DA7F"/>
    <w:rsid w:val="066F692A"/>
    <w:rsid w:val="06724316"/>
    <w:rsid w:val="06763CC3"/>
    <w:rsid w:val="0690183D"/>
    <w:rsid w:val="06995CDE"/>
    <w:rsid w:val="06A06816"/>
    <w:rsid w:val="06A445F0"/>
    <w:rsid w:val="06BDD414"/>
    <w:rsid w:val="06C6107A"/>
    <w:rsid w:val="06C958A6"/>
    <w:rsid w:val="06CD40E8"/>
    <w:rsid w:val="06D14F15"/>
    <w:rsid w:val="06DF655D"/>
    <w:rsid w:val="06E74750"/>
    <w:rsid w:val="06EC0086"/>
    <w:rsid w:val="06F137AC"/>
    <w:rsid w:val="06F7B8D9"/>
    <w:rsid w:val="070AF781"/>
    <w:rsid w:val="070FAE39"/>
    <w:rsid w:val="0718B1C0"/>
    <w:rsid w:val="071FC092"/>
    <w:rsid w:val="0724F0BD"/>
    <w:rsid w:val="0725E1A1"/>
    <w:rsid w:val="072E47AC"/>
    <w:rsid w:val="073D7916"/>
    <w:rsid w:val="074D6CC7"/>
    <w:rsid w:val="076EEC3D"/>
    <w:rsid w:val="0771FD30"/>
    <w:rsid w:val="077E916B"/>
    <w:rsid w:val="077EE9A5"/>
    <w:rsid w:val="078B0FA9"/>
    <w:rsid w:val="079482FC"/>
    <w:rsid w:val="07950CCD"/>
    <w:rsid w:val="07961BED"/>
    <w:rsid w:val="07981725"/>
    <w:rsid w:val="079BD6D2"/>
    <w:rsid w:val="07AC4D8A"/>
    <w:rsid w:val="07B300E5"/>
    <w:rsid w:val="07B8CD02"/>
    <w:rsid w:val="07CA3DDD"/>
    <w:rsid w:val="07D28296"/>
    <w:rsid w:val="07DC6274"/>
    <w:rsid w:val="07E06718"/>
    <w:rsid w:val="07E48A65"/>
    <w:rsid w:val="07F7C2FB"/>
    <w:rsid w:val="083C13C7"/>
    <w:rsid w:val="08430E58"/>
    <w:rsid w:val="08437372"/>
    <w:rsid w:val="0845548F"/>
    <w:rsid w:val="084B318E"/>
    <w:rsid w:val="084C2EAE"/>
    <w:rsid w:val="085523E5"/>
    <w:rsid w:val="087D528B"/>
    <w:rsid w:val="0881B2EE"/>
    <w:rsid w:val="08A29902"/>
    <w:rsid w:val="08A5017A"/>
    <w:rsid w:val="08AAEB2F"/>
    <w:rsid w:val="08AD6B96"/>
    <w:rsid w:val="08AE41A1"/>
    <w:rsid w:val="08C5A499"/>
    <w:rsid w:val="08CBD7DE"/>
    <w:rsid w:val="08E0080D"/>
    <w:rsid w:val="08EDF3A6"/>
    <w:rsid w:val="08FCE192"/>
    <w:rsid w:val="09068FF5"/>
    <w:rsid w:val="090D6AC2"/>
    <w:rsid w:val="09107293"/>
    <w:rsid w:val="0914980B"/>
    <w:rsid w:val="09174E78"/>
    <w:rsid w:val="09237EDF"/>
    <w:rsid w:val="09332DBC"/>
    <w:rsid w:val="0938C7FA"/>
    <w:rsid w:val="09410A45"/>
    <w:rsid w:val="09476223"/>
    <w:rsid w:val="0956EDEE"/>
    <w:rsid w:val="0961C006"/>
    <w:rsid w:val="096CF9CC"/>
    <w:rsid w:val="0970E2AD"/>
    <w:rsid w:val="0982F457"/>
    <w:rsid w:val="0997FAF3"/>
    <w:rsid w:val="09A4A028"/>
    <w:rsid w:val="09B4E127"/>
    <w:rsid w:val="09C50F30"/>
    <w:rsid w:val="09D606B4"/>
    <w:rsid w:val="09F8E8C0"/>
    <w:rsid w:val="0A015E22"/>
    <w:rsid w:val="0A07AE86"/>
    <w:rsid w:val="0A0808B0"/>
    <w:rsid w:val="0A0C203B"/>
    <w:rsid w:val="0A262200"/>
    <w:rsid w:val="0A3B6F94"/>
    <w:rsid w:val="0A3EB041"/>
    <w:rsid w:val="0A45BF71"/>
    <w:rsid w:val="0A4D1484"/>
    <w:rsid w:val="0A4D2BB3"/>
    <w:rsid w:val="0A51F7F5"/>
    <w:rsid w:val="0A64F019"/>
    <w:rsid w:val="0A7DA472"/>
    <w:rsid w:val="0A9E80ED"/>
    <w:rsid w:val="0AB25DFB"/>
    <w:rsid w:val="0AB36087"/>
    <w:rsid w:val="0AC3EEE1"/>
    <w:rsid w:val="0ACCC28F"/>
    <w:rsid w:val="0ACE3A06"/>
    <w:rsid w:val="0B0D6718"/>
    <w:rsid w:val="0B1059ED"/>
    <w:rsid w:val="0B383766"/>
    <w:rsid w:val="0B3D11A8"/>
    <w:rsid w:val="0B3D68BB"/>
    <w:rsid w:val="0B3DD7B7"/>
    <w:rsid w:val="0B3FB352"/>
    <w:rsid w:val="0B435E8C"/>
    <w:rsid w:val="0B4A76C1"/>
    <w:rsid w:val="0B5D6E82"/>
    <w:rsid w:val="0B62CF42"/>
    <w:rsid w:val="0B72D98A"/>
    <w:rsid w:val="0B7C20D6"/>
    <w:rsid w:val="0B93B8F8"/>
    <w:rsid w:val="0BA341EE"/>
    <w:rsid w:val="0BB523D9"/>
    <w:rsid w:val="0BB5B41E"/>
    <w:rsid w:val="0BB77159"/>
    <w:rsid w:val="0BB80AA6"/>
    <w:rsid w:val="0BD47DE4"/>
    <w:rsid w:val="0BEA572D"/>
    <w:rsid w:val="0BECC95C"/>
    <w:rsid w:val="0BF26FF4"/>
    <w:rsid w:val="0C0F940B"/>
    <w:rsid w:val="0C115882"/>
    <w:rsid w:val="0C133228"/>
    <w:rsid w:val="0C17AFBD"/>
    <w:rsid w:val="0C1CD2A8"/>
    <w:rsid w:val="0C1F6E1C"/>
    <w:rsid w:val="0C238701"/>
    <w:rsid w:val="0C24C939"/>
    <w:rsid w:val="0C37B057"/>
    <w:rsid w:val="0C3D5043"/>
    <w:rsid w:val="0C6F8EEF"/>
    <w:rsid w:val="0C771BC9"/>
    <w:rsid w:val="0C79D9D2"/>
    <w:rsid w:val="0CA362B1"/>
    <w:rsid w:val="0CAFDFB5"/>
    <w:rsid w:val="0CBD429D"/>
    <w:rsid w:val="0CBF69DA"/>
    <w:rsid w:val="0CCCF333"/>
    <w:rsid w:val="0CD2DA40"/>
    <w:rsid w:val="0CD4EB4B"/>
    <w:rsid w:val="0CE514C0"/>
    <w:rsid w:val="0CE6827C"/>
    <w:rsid w:val="0CF4849F"/>
    <w:rsid w:val="0D041A0E"/>
    <w:rsid w:val="0D1A2126"/>
    <w:rsid w:val="0D56BBA5"/>
    <w:rsid w:val="0D5BCE02"/>
    <w:rsid w:val="0D681E2D"/>
    <w:rsid w:val="0D7EAA59"/>
    <w:rsid w:val="0D7FFA81"/>
    <w:rsid w:val="0D80D23D"/>
    <w:rsid w:val="0D846066"/>
    <w:rsid w:val="0D9B1911"/>
    <w:rsid w:val="0DA03048"/>
    <w:rsid w:val="0DA3C508"/>
    <w:rsid w:val="0DA4F5C0"/>
    <w:rsid w:val="0DA52229"/>
    <w:rsid w:val="0DAB3D2E"/>
    <w:rsid w:val="0DB14BA4"/>
    <w:rsid w:val="0DB74905"/>
    <w:rsid w:val="0DC18CD9"/>
    <w:rsid w:val="0DC538D5"/>
    <w:rsid w:val="0DC91BAB"/>
    <w:rsid w:val="0DDCD233"/>
    <w:rsid w:val="0DE118C2"/>
    <w:rsid w:val="0DF63A93"/>
    <w:rsid w:val="0DFF62A7"/>
    <w:rsid w:val="0E066310"/>
    <w:rsid w:val="0E24D629"/>
    <w:rsid w:val="0E3F6B86"/>
    <w:rsid w:val="0E42E3F6"/>
    <w:rsid w:val="0E42FAA5"/>
    <w:rsid w:val="0E446212"/>
    <w:rsid w:val="0E48EB01"/>
    <w:rsid w:val="0E537D6D"/>
    <w:rsid w:val="0E584AB3"/>
    <w:rsid w:val="0E654429"/>
    <w:rsid w:val="0E8985ED"/>
    <w:rsid w:val="0E8D10E9"/>
    <w:rsid w:val="0E94BC69"/>
    <w:rsid w:val="0E9C8F73"/>
    <w:rsid w:val="0EB48583"/>
    <w:rsid w:val="0EC6F638"/>
    <w:rsid w:val="0ED1513F"/>
    <w:rsid w:val="0EE7F88C"/>
    <w:rsid w:val="0EE8ECE0"/>
    <w:rsid w:val="0F0D8C6F"/>
    <w:rsid w:val="0F105940"/>
    <w:rsid w:val="0F1DEF33"/>
    <w:rsid w:val="0F2ABBF9"/>
    <w:rsid w:val="0F2BCAA2"/>
    <w:rsid w:val="0F2BD2C8"/>
    <w:rsid w:val="0F3E13A3"/>
    <w:rsid w:val="0F4A1D03"/>
    <w:rsid w:val="0F69D2B4"/>
    <w:rsid w:val="0F7127F7"/>
    <w:rsid w:val="0F767A77"/>
    <w:rsid w:val="0F79033F"/>
    <w:rsid w:val="0F829682"/>
    <w:rsid w:val="0F87D59E"/>
    <w:rsid w:val="0F9284B0"/>
    <w:rsid w:val="0F944B46"/>
    <w:rsid w:val="0F968BFE"/>
    <w:rsid w:val="0F9EEA76"/>
    <w:rsid w:val="0FA762BE"/>
    <w:rsid w:val="0FAEA16A"/>
    <w:rsid w:val="0FB03501"/>
    <w:rsid w:val="0FB3B049"/>
    <w:rsid w:val="0FC71AD8"/>
    <w:rsid w:val="0FCEE0CD"/>
    <w:rsid w:val="0FDE7824"/>
    <w:rsid w:val="0FDFF8D9"/>
    <w:rsid w:val="0FE3970A"/>
    <w:rsid w:val="0FF53783"/>
    <w:rsid w:val="0FF5A6C2"/>
    <w:rsid w:val="0FF68A07"/>
    <w:rsid w:val="0FF69849"/>
    <w:rsid w:val="1000CB57"/>
    <w:rsid w:val="10076087"/>
    <w:rsid w:val="10231C98"/>
    <w:rsid w:val="102B2FB1"/>
    <w:rsid w:val="104B058E"/>
    <w:rsid w:val="10546518"/>
    <w:rsid w:val="105B8666"/>
    <w:rsid w:val="106FDE7F"/>
    <w:rsid w:val="1070CFDF"/>
    <w:rsid w:val="107282F4"/>
    <w:rsid w:val="1074922A"/>
    <w:rsid w:val="10778868"/>
    <w:rsid w:val="109A6AB0"/>
    <w:rsid w:val="109ED888"/>
    <w:rsid w:val="10B69CC4"/>
    <w:rsid w:val="10BBF809"/>
    <w:rsid w:val="10C2CB75"/>
    <w:rsid w:val="10C5E246"/>
    <w:rsid w:val="10CA921A"/>
    <w:rsid w:val="10D81D9F"/>
    <w:rsid w:val="10DF3120"/>
    <w:rsid w:val="10F01CB8"/>
    <w:rsid w:val="10FBACC4"/>
    <w:rsid w:val="11046A00"/>
    <w:rsid w:val="111287CE"/>
    <w:rsid w:val="1115B994"/>
    <w:rsid w:val="111DBB71"/>
    <w:rsid w:val="112C1502"/>
    <w:rsid w:val="1131DA48"/>
    <w:rsid w:val="1139967F"/>
    <w:rsid w:val="11513AF9"/>
    <w:rsid w:val="115FA8B1"/>
    <w:rsid w:val="116197F2"/>
    <w:rsid w:val="11627021"/>
    <w:rsid w:val="117012A1"/>
    <w:rsid w:val="117B67B2"/>
    <w:rsid w:val="11806F1D"/>
    <w:rsid w:val="11817D1E"/>
    <w:rsid w:val="1191901F"/>
    <w:rsid w:val="11937FE0"/>
    <w:rsid w:val="119BAD14"/>
    <w:rsid w:val="119F04FC"/>
    <w:rsid w:val="11B2B349"/>
    <w:rsid w:val="11B688A0"/>
    <w:rsid w:val="11CCF1F4"/>
    <w:rsid w:val="11CF7213"/>
    <w:rsid w:val="11D19EA8"/>
    <w:rsid w:val="11D53082"/>
    <w:rsid w:val="11D81D03"/>
    <w:rsid w:val="11F247AB"/>
    <w:rsid w:val="11F8E073"/>
    <w:rsid w:val="120842FF"/>
    <w:rsid w:val="120C4FFF"/>
    <w:rsid w:val="120DBD15"/>
    <w:rsid w:val="120E9A64"/>
    <w:rsid w:val="1210D295"/>
    <w:rsid w:val="12119BE3"/>
    <w:rsid w:val="12168979"/>
    <w:rsid w:val="12192F5A"/>
    <w:rsid w:val="121F5455"/>
    <w:rsid w:val="122BD694"/>
    <w:rsid w:val="1233A98C"/>
    <w:rsid w:val="124A9E2B"/>
    <w:rsid w:val="126BF899"/>
    <w:rsid w:val="127480FC"/>
    <w:rsid w:val="1278934C"/>
    <w:rsid w:val="129016FD"/>
    <w:rsid w:val="129D4307"/>
    <w:rsid w:val="12A26E06"/>
    <w:rsid w:val="12D991F4"/>
    <w:rsid w:val="12DCFC3F"/>
    <w:rsid w:val="12DEDCA1"/>
    <w:rsid w:val="12E1C83D"/>
    <w:rsid w:val="12F33278"/>
    <w:rsid w:val="12FC1873"/>
    <w:rsid w:val="130A2433"/>
    <w:rsid w:val="130ECF75"/>
    <w:rsid w:val="131F8DED"/>
    <w:rsid w:val="1330E9F2"/>
    <w:rsid w:val="133380E0"/>
    <w:rsid w:val="1339DA17"/>
    <w:rsid w:val="134B826E"/>
    <w:rsid w:val="134F7BC8"/>
    <w:rsid w:val="1361A981"/>
    <w:rsid w:val="1374120C"/>
    <w:rsid w:val="13757569"/>
    <w:rsid w:val="137FFE21"/>
    <w:rsid w:val="13825CDB"/>
    <w:rsid w:val="13846AD1"/>
    <w:rsid w:val="138CE43C"/>
    <w:rsid w:val="1399423F"/>
    <w:rsid w:val="139A6D12"/>
    <w:rsid w:val="13A017C4"/>
    <w:rsid w:val="13A201C3"/>
    <w:rsid w:val="13A286A8"/>
    <w:rsid w:val="13B74080"/>
    <w:rsid w:val="13CDFA78"/>
    <w:rsid w:val="13DE25EB"/>
    <w:rsid w:val="13E612C1"/>
    <w:rsid w:val="13EABE89"/>
    <w:rsid w:val="13F2E9DC"/>
    <w:rsid w:val="1414152F"/>
    <w:rsid w:val="141CD679"/>
    <w:rsid w:val="1432A575"/>
    <w:rsid w:val="1457EDBD"/>
    <w:rsid w:val="145E5635"/>
    <w:rsid w:val="1464B3F1"/>
    <w:rsid w:val="14652C85"/>
    <w:rsid w:val="147CD701"/>
    <w:rsid w:val="147DEF40"/>
    <w:rsid w:val="1487979B"/>
    <w:rsid w:val="14A7E95B"/>
    <w:rsid w:val="14A80B8A"/>
    <w:rsid w:val="14BFADAB"/>
    <w:rsid w:val="14CE2221"/>
    <w:rsid w:val="14CEFFBC"/>
    <w:rsid w:val="14EA7FC3"/>
    <w:rsid w:val="14F3FC96"/>
    <w:rsid w:val="15008BD5"/>
    <w:rsid w:val="15037E9F"/>
    <w:rsid w:val="15072986"/>
    <w:rsid w:val="150EA830"/>
    <w:rsid w:val="1513E132"/>
    <w:rsid w:val="15313FA3"/>
    <w:rsid w:val="15331438"/>
    <w:rsid w:val="1541F22A"/>
    <w:rsid w:val="155AE40C"/>
    <w:rsid w:val="155CB8B6"/>
    <w:rsid w:val="1566BAF4"/>
    <w:rsid w:val="1569E8FB"/>
    <w:rsid w:val="15792BD5"/>
    <w:rsid w:val="1587DAA0"/>
    <w:rsid w:val="1588BC41"/>
    <w:rsid w:val="15894F31"/>
    <w:rsid w:val="158EB328"/>
    <w:rsid w:val="1598A60C"/>
    <w:rsid w:val="15A69C40"/>
    <w:rsid w:val="15ADB13B"/>
    <w:rsid w:val="15C0301A"/>
    <w:rsid w:val="15D2DF7A"/>
    <w:rsid w:val="15D44C51"/>
    <w:rsid w:val="15DB3B95"/>
    <w:rsid w:val="15E10FF3"/>
    <w:rsid w:val="15E9CDC2"/>
    <w:rsid w:val="15ED47A2"/>
    <w:rsid w:val="15F0BE2E"/>
    <w:rsid w:val="15F241EC"/>
    <w:rsid w:val="15FDFF42"/>
    <w:rsid w:val="1602783B"/>
    <w:rsid w:val="1604DE9D"/>
    <w:rsid w:val="161EEAA0"/>
    <w:rsid w:val="163644F6"/>
    <w:rsid w:val="16432221"/>
    <w:rsid w:val="164691A4"/>
    <w:rsid w:val="1652908D"/>
    <w:rsid w:val="1652FFCC"/>
    <w:rsid w:val="16608278"/>
    <w:rsid w:val="166C16A1"/>
    <w:rsid w:val="166D3E40"/>
    <w:rsid w:val="168C3413"/>
    <w:rsid w:val="168CC890"/>
    <w:rsid w:val="16965967"/>
    <w:rsid w:val="169CA75B"/>
    <w:rsid w:val="16B424A4"/>
    <w:rsid w:val="16C33EF3"/>
    <w:rsid w:val="16CDC1B6"/>
    <w:rsid w:val="16DD2610"/>
    <w:rsid w:val="16F1CA81"/>
    <w:rsid w:val="16F3FBE7"/>
    <w:rsid w:val="16FFFB48"/>
    <w:rsid w:val="170097D9"/>
    <w:rsid w:val="17174346"/>
    <w:rsid w:val="17243557"/>
    <w:rsid w:val="172D5CA5"/>
    <w:rsid w:val="172D9B5D"/>
    <w:rsid w:val="173D370A"/>
    <w:rsid w:val="173DAC2D"/>
    <w:rsid w:val="174BEDBE"/>
    <w:rsid w:val="175530EA"/>
    <w:rsid w:val="175D6E96"/>
    <w:rsid w:val="1770184C"/>
    <w:rsid w:val="1771E31A"/>
    <w:rsid w:val="1785B3D9"/>
    <w:rsid w:val="178BA7DE"/>
    <w:rsid w:val="178D1E40"/>
    <w:rsid w:val="17902011"/>
    <w:rsid w:val="179D5206"/>
    <w:rsid w:val="17A98AC2"/>
    <w:rsid w:val="17B05D93"/>
    <w:rsid w:val="17BDAF5E"/>
    <w:rsid w:val="17C133A9"/>
    <w:rsid w:val="17C397F2"/>
    <w:rsid w:val="17D17641"/>
    <w:rsid w:val="17F2A5ED"/>
    <w:rsid w:val="17F340A1"/>
    <w:rsid w:val="1805EDB0"/>
    <w:rsid w:val="18154D7D"/>
    <w:rsid w:val="18181004"/>
    <w:rsid w:val="181C3351"/>
    <w:rsid w:val="1828CB8C"/>
    <w:rsid w:val="18497328"/>
    <w:rsid w:val="185A81D5"/>
    <w:rsid w:val="187CA53D"/>
    <w:rsid w:val="18819D48"/>
    <w:rsid w:val="189F02DE"/>
    <w:rsid w:val="189FA002"/>
    <w:rsid w:val="18A05126"/>
    <w:rsid w:val="18A8A3C3"/>
    <w:rsid w:val="18B10B94"/>
    <w:rsid w:val="18B4FC4E"/>
    <w:rsid w:val="18BB4CB2"/>
    <w:rsid w:val="18BD05D9"/>
    <w:rsid w:val="18CC8EA3"/>
    <w:rsid w:val="18CD43AC"/>
    <w:rsid w:val="18F34212"/>
    <w:rsid w:val="18FA3709"/>
    <w:rsid w:val="1913E9A3"/>
    <w:rsid w:val="19145AEA"/>
    <w:rsid w:val="1922AAD4"/>
    <w:rsid w:val="193795F6"/>
    <w:rsid w:val="193B9ADA"/>
    <w:rsid w:val="194AFBDC"/>
    <w:rsid w:val="1956B70B"/>
    <w:rsid w:val="1960FD0B"/>
    <w:rsid w:val="19625C42"/>
    <w:rsid w:val="1969842A"/>
    <w:rsid w:val="196EE43E"/>
    <w:rsid w:val="1974C609"/>
    <w:rsid w:val="1975AE29"/>
    <w:rsid w:val="197FA386"/>
    <w:rsid w:val="1982A7DC"/>
    <w:rsid w:val="1984A771"/>
    <w:rsid w:val="198ADB85"/>
    <w:rsid w:val="199109D8"/>
    <w:rsid w:val="19AAC4EA"/>
    <w:rsid w:val="19B4123B"/>
    <w:rsid w:val="19B4E0A6"/>
    <w:rsid w:val="19B7C4BA"/>
    <w:rsid w:val="19BC6593"/>
    <w:rsid w:val="19BF00EC"/>
    <w:rsid w:val="19BFE618"/>
    <w:rsid w:val="19C02E67"/>
    <w:rsid w:val="19CFADDE"/>
    <w:rsid w:val="19D1CE1F"/>
    <w:rsid w:val="19D75171"/>
    <w:rsid w:val="19F8FCD4"/>
    <w:rsid w:val="19FEF30F"/>
    <w:rsid w:val="1A0BA218"/>
    <w:rsid w:val="1A0F6468"/>
    <w:rsid w:val="1A1002CE"/>
    <w:rsid w:val="1A16DF2A"/>
    <w:rsid w:val="1A1E578A"/>
    <w:rsid w:val="1A280C62"/>
    <w:rsid w:val="1A3D2B38"/>
    <w:rsid w:val="1A41DF6E"/>
    <w:rsid w:val="1A5E9AA2"/>
    <w:rsid w:val="1A60CB16"/>
    <w:rsid w:val="1A695F6C"/>
    <w:rsid w:val="1A76124F"/>
    <w:rsid w:val="1A78E545"/>
    <w:rsid w:val="1A7BA96C"/>
    <w:rsid w:val="1A7CE0AC"/>
    <w:rsid w:val="1A7DAEAE"/>
    <w:rsid w:val="1A82C28F"/>
    <w:rsid w:val="1AA4AA69"/>
    <w:rsid w:val="1AA5C147"/>
    <w:rsid w:val="1ABD876C"/>
    <w:rsid w:val="1ACAD7EC"/>
    <w:rsid w:val="1ADA1A85"/>
    <w:rsid w:val="1AE38DF4"/>
    <w:rsid w:val="1AF11E4D"/>
    <w:rsid w:val="1AF149A9"/>
    <w:rsid w:val="1AF9DEDC"/>
    <w:rsid w:val="1AFCC4AC"/>
    <w:rsid w:val="1AFDA083"/>
    <w:rsid w:val="1B0123BA"/>
    <w:rsid w:val="1B0A5530"/>
    <w:rsid w:val="1B19800F"/>
    <w:rsid w:val="1B1E67BE"/>
    <w:rsid w:val="1B29A3B0"/>
    <w:rsid w:val="1B2C80EA"/>
    <w:rsid w:val="1B2F7145"/>
    <w:rsid w:val="1B35A761"/>
    <w:rsid w:val="1B35DBC1"/>
    <w:rsid w:val="1B6DB82C"/>
    <w:rsid w:val="1B916A8C"/>
    <w:rsid w:val="1B9500C9"/>
    <w:rsid w:val="1B9BFEDB"/>
    <w:rsid w:val="1BA05D7E"/>
    <w:rsid w:val="1BA17DF7"/>
    <w:rsid w:val="1BBF953F"/>
    <w:rsid w:val="1BC71F81"/>
    <w:rsid w:val="1BCF2C00"/>
    <w:rsid w:val="1BD05058"/>
    <w:rsid w:val="1BD19F0B"/>
    <w:rsid w:val="1BD50B1D"/>
    <w:rsid w:val="1BDA3C41"/>
    <w:rsid w:val="1BE461DA"/>
    <w:rsid w:val="1BE60EAB"/>
    <w:rsid w:val="1BEC77AA"/>
    <w:rsid w:val="1BED0F22"/>
    <w:rsid w:val="1BF67744"/>
    <w:rsid w:val="1C00982B"/>
    <w:rsid w:val="1C06A155"/>
    <w:rsid w:val="1C0DE2F7"/>
    <w:rsid w:val="1C0FB7A1"/>
    <w:rsid w:val="1C1A8A47"/>
    <w:rsid w:val="1C1D9E07"/>
    <w:rsid w:val="1C1EF9F7"/>
    <w:rsid w:val="1C40FBDF"/>
    <w:rsid w:val="1C458127"/>
    <w:rsid w:val="1C48ED64"/>
    <w:rsid w:val="1C4A73BC"/>
    <w:rsid w:val="1C4F8E29"/>
    <w:rsid w:val="1C530F66"/>
    <w:rsid w:val="1C59D894"/>
    <w:rsid w:val="1C5D6955"/>
    <w:rsid w:val="1C610A9D"/>
    <w:rsid w:val="1C75B012"/>
    <w:rsid w:val="1C7A8D1F"/>
    <w:rsid w:val="1C8BE8F8"/>
    <w:rsid w:val="1CA0C78F"/>
    <w:rsid w:val="1CA8B9FB"/>
    <w:rsid w:val="1CB2D1CD"/>
    <w:rsid w:val="1CB484D1"/>
    <w:rsid w:val="1CD5D203"/>
    <w:rsid w:val="1CD77435"/>
    <w:rsid w:val="1CE744B5"/>
    <w:rsid w:val="1CEAB6DE"/>
    <w:rsid w:val="1CFB97A6"/>
    <w:rsid w:val="1D1F0A6E"/>
    <w:rsid w:val="1D35BDF1"/>
    <w:rsid w:val="1D3D152C"/>
    <w:rsid w:val="1D3D8FA0"/>
    <w:rsid w:val="1D499F78"/>
    <w:rsid w:val="1D50F586"/>
    <w:rsid w:val="1D5F7546"/>
    <w:rsid w:val="1D684C49"/>
    <w:rsid w:val="1D6E4BD8"/>
    <w:rsid w:val="1D7E9518"/>
    <w:rsid w:val="1D831274"/>
    <w:rsid w:val="1D9BD52F"/>
    <w:rsid w:val="1DBC9B9B"/>
    <w:rsid w:val="1DC28390"/>
    <w:rsid w:val="1DC7BF77"/>
    <w:rsid w:val="1DCA390B"/>
    <w:rsid w:val="1DFC450B"/>
    <w:rsid w:val="1DFE7EE4"/>
    <w:rsid w:val="1E04E0F6"/>
    <w:rsid w:val="1E0FCD71"/>
    <w:rsid w:val="1E102780"/>
    <w:rsid w:val="1E161000"/>
    <w:rsid w:val="1E177967"/>
    <w:rsid w:val="1E18C27A"/>
    <w:rsid w:val="1E282B85"/>
    <w:rsid w:val="1E2D278E"/>
    <w:rsid w:val="1E3D9FD4"/>
    <w:rsid w:val="1E3FAFFC"/>
    <w:rsid w:val="1E454EF6"/>
    <w:rsid w:val="1E4711B4"/>
    <w:rsid w:val="1E6AC494"/>
    <w:rsid w:val="1E7928AE"/>
    <w:rsid w:val="1E90FE3D"/>
    <w:rsid w:val="1EA0E27D"/>
    <w:rsid w:val="1EBD05DE"/>
    <w:rsid w:val="1EC21755"/>
    <w:rsid w:val="1ED8B28E"/>
    <w:rsid w:val="1EDB4015"/>
    <w:rsid w:val="1EE91DEE"/>
    <w:rsid w:val="1EEB813F"/>
    <w:rsid w:val="1EF85472"/>
    <w:rsid w:val="1EFB9C4B"/>
    <w:rsid w:val="1F043D0C"/>
    <w:rsid w:val="1F0DCF48"/>
    <w:rsid w:val="1F0EE186"/>
    <w:rsid w:val="1F20E5FF"/>
    <w:rsid w:val="1F280543"/>
    <w:rsid w:val="1F331D9C"/>
    <w:rsid w:val="1F3C6673"/>
    <w:rsid w:val="1F3DC5F8"/>
    <w:rsid w:val="1F41B69E"/>
    <w:rsid w:val="1F45A62A"/>
    <w:rsid w:val="1F496ABC"/>
    <w:rsid w:val="1F5A3387"/>
    <w:rsid w:val="1F5CF3F0"/>
    <w:rsid w:val="1F5FDDE5"/>
    <w:rsid w:val="1F64701F"/>
    <w:rsid w:val="1F6C3C25"/>
    <w:rsid w:val="1F7E3046"/>
    <w:rsid w:val="1F87DB92"/>
    <w:rsid w:val="1F93871C"/>
    <w:rsid w:val="1F948BC7"/>
    <w:rsid w:val="1FA46743"/>
    <w:rsid w:val="1FAAC8F1"/>
    <w:rsid w:val="1FCA606D"/>
    <w:rsid w:val="1FDA06D7"/>
    <w:rsid w:val="1FE102B1"/>
    <w:rsid w:val="1FE50D24"/>
    <w:rsid w:val="1FEAFAB3"/>
    <w:rsid w:val="20068038"/>
    <w:rsid w:val="200694F5"/>
    <w:rsid w:val="20106FBB"/>
    <w:rsid w:val="2025EB76"/>
    <w:rsid w:val="202C3D64"/>
    <w:rsid w:val="203C4FE2"/>
    <w:rsid w:val="2054D114"/>
    <w:rsid w:val="2056F5E7"/>
    <w:rsid w:val="205993FE"/>
    <w:rsid w:val="205CFE78"/>
    <w:rsid w:val="206FA4C6"/>
    <w:rsid w:val="20707BEC"/>
    <w:rsid w:val="2077884B"/>
    <w:rsid w:val="2080A8C2"/>
    <w:rsid w:val="2084B710"/>
    <w:rsid w:val="20945927"/>
    <w:rsid w:val="209CB7EA"/>
    <w:rsid w:val="20A42463"/>
    <w:rsid w:val="20A8D64F"/>
    <w:rsid w:val="20A95BB9"/>
    <w:rsid w:val="20ACF6BD"/>
    <w:rsid w:val="20B51769"/>
    <w:rsid w:val="20CBFE89"/>
    <w:rsid w:val="20CDF1DE"/>
    <w:rsid w:val="20DDDB73"/>
    <w:rsid w:val="20E1E1AA"/>
    <w:rsid w:val="20F4639B"/>
    <w:rsid w:val="20F4FE1D"/>
    <w:rsid w:val="20F50BE1"/>
    <w:rsid w:val="21150018"/>
    <w:rsid w:val="21151753"/>
    <w:rsid w:val="2115E7E3"/>
    <w:rsid w:val="21230488"/>
    <w:rsid w:val="21247714"/>
    <w:rsid w:val="2128455C"/>
    <w:rsid w:val="2128C1C3"/>
    <w:rsid w:val="212B8C0D"/>
    <w:rsid w:val="212C39A4"/>
    <w:rsid w:val="2132ECEC"/>
    <w:rsid w:val="2133E195"/>
    <w:rsid w:val="213486A0"/>
    <w:rsid w:val="21399768"/>
    <w:rsid w:val="2155BF45"/>
    <w:rsid w:val="21581DDE"/>
    <w:rsid w:val="21619D47"/>
    <w:rsid w:val="217A6002"/>
    <w:rsid w:val="218DA9C8"/>
    <w:rsid w:val="21909BDD"/>
    <w:rsid w:val="21948967"/>
    <w:rsid w:val="219AED75"/>
    <w:rsid w:val="21A9D87D"/>
    <w:rsid w:val="21CF69A4"/>
    <w:rsid w:val="21CFEFB8"/>
    <w:rsid w:val="21D378BB"/>
    <w:rsid w:val="21E0D6F4"/>
    <w:rsid w:val="21ECEBEB"/>
    <w:rsid w:val="21EFAC68"/>
    <w:rsid w:val="21FB7AEC"/>
    <w:rsid w:val="21FCA57C"/>
    <w:rsid w:val="221118D5"/>
    <w:rsid w:val="22144F2F"/>
    <w:rsid w:val="2232C1BC"/>
    <w:rsid w:val="22498378"/>
    <w:rsid w:val="224B3275"/>
    <w:rsid w:val="2256024A"/>
    <w:rsid w:val="22588B6C"/>
    <w:rsid w:val="22644AC5"/>
    <w:rsid w:val="226495F4"/>
    <w:rsid w:val="226ECA34"/>
    <w:rsid w:val="22733DD8"/>
    <w:rsid w:val="22770B9F"/>
    <w:rsid w:val="228FFF4A"/>
    <w:rsid w:val="22ADB17C"/>
    <w:rsid w:val="22B47DDD"/>
    <w:rsid w:val="22BE33BC"/>
    <w:rsid w:val="22C4BCF1"/>
    <w:rsid w:val="22C77BE9"/>
    <w:rsid w:val="22D473C2"/>
    <w:rsid w:val="22E935C4"/>
    <w:rsid w:val="22EE52B0"/>
    <w:rsid w:val="22EE5DE0"/>
    <w:rsid w:val="22F8156C"/>
    <w:rsid w:val="23048A81"/>
    <w:rsid w:val="2306EB94"/>
    <w:rsid w:val="230E27B8"/>
    <w:rsid w:val="23106EE7"/>
    <w:rsid w:val="2312CBCC"/>
    <w:rsid w:val="231BC63B"/>
    <w:rsid w:val="231DC3DA"/>
    <w:rsid w:val="23229BB8"/>
    <w:rsid w:val="2328D958"/>
    <w:rsid w:val="232D7CEF"/>
    <w:rsid w:val="23390338"/>
    <w:rsid w:val="2347F5AA"/>
    <w:rsid w:val="2352711C"/>
    <w:rsid w:val="2357955C"/>
    <w:rsid w:val="235E8BE9"/>
    <w:rsid w:val="23687C45"/>
    <w:rsid w:val="2376C7D6"/>
    <w:rsid w:val="2395938F"/>
    <w:rsid w:val="2397592B"/>
    <w:rsid w:val="239E2B32"/>
    <w:rsid w:val="23C8E52E"/>
    <w:rsid w:val="23D0E711"/>
    <w:rsid w:val="23D82514"/>
    <w:rsid w:val="23E675F6"/>
    <w:rsid w:val="23E94315"/>
    <w:rsid w:val="23F0D493"/>
    <w:rsid w:val="2402AE6C"/>
    <w:rsid w:val="2404EE06"/>
    <w:rsid w:val="24058B34"/>
    <w:rsid w:val="240ED650"/>
    <w:rsid w:val="241002BA"/>
    <w:rsid w:val="24186BA6"/>
    <w:rsid w:val="2430109F"/>
    <w:rsid w:val="24396055"/>
    <w:rsid w:val="245CCB1D"/>
    <w:rsid w:val="24661E52"/>
    <w:rsid w:val="246F0B92"/>
    <w:rsid w:val="248588AE"/>
    <w:rsid w:val="248C5855"/>
    <w:rsid w:val="248D8C44"/>
    <w:rsid w:val="249777A1"/>
    <w:rsid w:val="24A2A8E5"/>
    <w:rsid w:val="24A89753"/>
    <w:rsid w:val="24B356F2"/>
    <w:rsid w:val="24BC17E4"/>
    <w:rsid w:val="24BE7B27"/>
    <w:rsid w:val="24C49722"/>
    <w:rsid w:val="24C6AE67"/>
    <w:rsid w:val="24CF819F"/>
    <w:rsid w:val="24D0DEB9"/>
    <w:rsid w:val="24D63930"/>
    <w:rsid w:val="24D7B34B"/>
    <w:rsid w:val="24E5754E"/>
    <w:rsid w:val="24F87523"/>
    <w:rsid w:val="251DA1CF"/>
    <w:rsid w:val="252552D7"/>
    <w:rsid w:val="2550ED08"/>
    <w:rsid w:val="25602FA1"/>
    <w:rsid w:val="256AAAD3"/>
    <w:rsid w:val="25708134"/>
    <w:rsid w:val="2587A367"/>
    <w:rsid w:val="2587F114"/>
    <w:rsid w:val="258F7FF3"/>
    <w:rsid w:val="25965C39"/>
    <w:rsid w:val="259683D2"/>
    <w:rsid w:val="25980435"/>
    <w:rsid w:val="2598CF2B"/>
    <w:rsid w:val="259C606B"/>
    <w:rsid w:val="25AE7A8B"/>
    <w:rsid w:val="25EB468B"/>
    <w:rsid w:val="25F82785"/>
    <w:rsid w:val="26014FE0"/>
    <w:rsid w:val="26086EC2"/>
    <w:rsid w:val="260B0BDC"/>
    <w:rsid w:val="2628054D"/>
    <w:rsid w:val="262C8A67"/>
    <w:rsid w:val="26326556"/>
    <w:rsid w:val="263E0DC5"/>
    <w:rsid w:val="2643DD1F"/>
    <w:rsid w:val="26509002"/>
    <w:rsid w:val="2653F3FA"/>
    <w:rsid w:val="26560D9A"/>
    <w:rsid w:val="26584148"/>
    <w:rsid w:val="2658DA76"/>
    <w:rsid w:val="265D9FA3"/>
    <w:rsid w:val="266139F5"/>
    <w:rsid w:val="268962AB"/>
    <w:rsid w:val="26944E89"/>
    <w:rsid w:val="26ADFFED"/>
    <w:rsid w:val="26C5D1F1"/>
    <w:rsid w:val="26D74EC9"/>
    <w:rsid w:val="26E78F33"/>
    <w:rsid w:val="273B8326"/>
    <w:rsid w:val="273C6919"/>
    <w:rsid w:val="273C9BEA"/>
    <w:rsid w:val="274481B7"/>
    <w:rsid w:val="275756E3"/>
    <w:rsid w:val="2761E566"/>
    <w:rsid w:val="2787A0D2"/>
    <w:rsid w:val="278F3648"/>
    <w:rsid w:val="27933257"/>
    <w:rsid w:val="27950357"/>
    <w:rsid w:val="279ABA3B"/>
    <w:rsid w:val="279E75CD"/>
    <w:rsid w:val="27A39839"/>
    <w:rsid w:val="27D59990"/>
    <w:rsid w:val="27D5EB1F"/>
    <w:rsid w:val="27E3DBEE"/>
    <w:rsid w:val="27E4F645"/>
    <w:rsid w:val="27E854C5"/>
    <w:rsid w:val="27F15891"/>
    <w:rsid w:val="28067E83"/>
    <w:rsid w:val="280BA825"/>
    <w:rsid w:val="281988CD"/>
    <w:rsid w:val="281B59CD"/>
    <w:rsid w:val="282D37AF"/>
    <w:rsid w:val="28315AFC"/>
    <w:rsid w:val="283395D4"/>
    <w:rsid w:val="283D535D"/>
    <w:rsid w:val="284615C4"/>
    <w:rsid w:val="28546624"/>
    <w:rsid w:val="2862D2E0"/>
    <w:rsid w:val="28637B6C"/>
    <w:rsid w:val="286FD129"/>
    <w:rsid w:val="287438BE"/>
    <w:rsid w:val="288268DE"/>
    <w:rsid w:val="288DF04E"/>
    <w:rsid w:val="28A71E47"/>
    <w:rsid w:val="28B07A63"/>
    <w:rsid w:val="28DDD5A2"/>
    <w:rsid w:val="28EDA331"/>
    <w:rsid w:val="28FB9F08"/>
    <w:rsid w:val="290869BD"/>
    <w:rsid w:val="290C3FDF"/>
    <w:rsid w:val="2911CDFD"/>
    <w:rsid w:val="292FBFF2"/>
    <w:rsid w:val="29329A20"/>
    <w:rsid w:val="2933AF40"/>
    <w:rsid w:val="29370C7A"/>
    <w:rsid w:val="293818CA"/>
    <w:rsid w:val="2939EB89"/>
    <w:rsid w:val="2947DD8E"/>
    <w:rsid w:val="294D6E4C"/>
    <w:rsid w:val="29515B0D"/>
    <w:rsid w:val="29602387"/>
    <w:rsid w:val="29652748"/>
    <w:rsid w:val="296B0C58"/>
    <w:rsid w:val="297A13A3"/>
    <w:rsid w:val="297E4EAA"/>
    <w:rsid w:val="2983E9B8"/>
    <w:rsid w:val="298B7207"/>
    <w:rsid w:val="2999252D"/>
    <w:rsid w:val="299FDA8A"/>
    <w:rsid w:val="29A05FB1"/>
    <w:rsid w:val="29A79BC3"/>
    <w:rsid w:val="29ACB733"/>
    <w:rsid w:val="29C26C1E"/>
    <w:rsid w:val="29DF839C"/>
    <w:rsid w:val="29E1056B"/>
    <w:rsid w:val="29F86C62"/>
    <w:rsid w:val="29F89965"/>
    <w:rsid w:val="2A01320B"/>
    <w:rsid w:val="2A0FC12D"/>
    <w:rsid w:val="2A3AC2DD"/>
    <w:rsid w:val="2A4C7E62"/>
    <w:rsid w:val="2A59D71C"/>
    <w:rsid w:val="2A5F06DF"/>
    <w:rsid w:val="2A5F6C10"/>
    <w:rsid w:val="2A6F11AD"/>
    <w:rsid w:val="2A71D434"/>
    <w:rsid w:val="2A73D502"/>
    <w:rsid w:val="2A834553"/>
    <w:rsid w:val="2A8D7282"/>
    <w:rsid w:val="2A9260ED"/>
    <w:rsid w:val="2A9D30D4"/>
    <w:rsid w:val="2AA9B20A"/>
    <w:rsid w:val="2AC5C146"/>
    <w:rsid w:val="2ACBADEA"/>
    <w:rsid w:val="2ADA9583"/>
    <w:rsid w:val="2AE1F1B0"/>
    <w:rsid w:val="2AE41CBF"/>
    <w:rsid w:val="2AEB8191"/>
    <w:rsid w:val="2AF56A90"/>
    <w:rsid w:val="2AF84B43"/>
    <w:rsid w:val="2AF9B84C"/>
    <w:rsid w:val="2AFB6388"/>
    <w:rsid w:val="2B05BD06"/>
    <w:rsid w:val="2B0AE309"/>
    <w:rsid w:val="2B124931"/>
    <w:rsid w:val="2B18A7C8"/>
    <w:rsid w:val="2B1949EC"/>
    <w:rsid w:val="2B1C1F32"/>
    <w:rsid w:val="2B2682FD"/>
    <w:rsid w:val="2B5B8F54"/>
    <w:rsid w:val="2B619B48"/>
    <w:rsid w:val="2B620AF1"/>
    <w:rsid w:val="2B656EEE"/>
    <w:rsid w:val="2B65859F"/>
    <w:rsid w:val="2B673556"/>
    <w:rsid w:val="2B6FAD32"/>
    <w:rsid w:val="2B7CCD39"/>
    <w:rsid w:val="2B848374"/>
    <w:rsid w:val="2B8BE1A6"/>
    <w:rsid w:val="2BB049D2"/>
    <w:rsid w:val="2BB86DA2"/>
    <w:rsid w:val="2BC5EB1F"/>
    <w:rsid w:val="2BCC2868"/>
    <w:rsid w:val="2BEFD7CA"/>
    <w:rsid w:val="2BFD0E35"/>
    <w:rsid w:val="2C0A46EC"/>
    <w:rsid w:val="2C0CEB7B"/>
    <w:rsid w:val="2C0F81E6"/>
    <w:rsid w:val="2C3483A7"/>
    <w:rsid w:val="2C36A29D"/>
    <w:rsid w:val="2C472C1E"/>
    <w:rsid w:val="2C61AB4C"/>
    <w:rsid w:val="2C70BB14"/>
    <w:rsid w:val="2C73565D"/>
    <w:rsid w:val="2C7DEDC8"/>
    <w:rsid w:val="2C88BF19"/>
    <w:rsid w:val="2CB21E98"/>
    <w:rsid w:val="2CB6E0F3"/>
    <w:rsid w:val="2CBB6758"/>
    <w:rsid w:val="2CC019E3"/>
    <w:rsid w:val="2CC71884"/>
    <w:rsid w:val="2CCC6BF3"/>
    <w:rsid w:val="2CCCB63F"/>
    <w:rsid w:val="2CCEA7BF"/>
    <w:rsid w:val="2CCEE010"/>
    <w:rsid w:val="2CDBAE8C"/>
    <w:rsid w:val="2CEF8AD1"/>
    <w:rsid w:val="2CF08436"/>
    <w:rsid w:val="2CF10C2A"/>
    <w:rsid w:val="2CFB192C"/>
    <w:rsid w:val="2D007BE6"/>
    <w:rsid w:val="2D07442E"/>
    <w:rsid w:val="2D177C3F"/>
    <w:rsid w:val="2D1B6FFE"/>
    <w:rsid w:val="2D2474AE"/>
    <w:rsid w:val="2D293A3B"/>
    <w:rsid w:val="2D385566"/>
    <w:rsid w:val="2D46C9AC"/>
    <w:rsid w:val="2D4A8C5C"/>
    <w:rsid w:val="2D4F3D18"/>
    <w:rsid w:val="2D55B640"/>
    <w:rsid w:val="2D60DADD"/>
    <w:rsid w:val="2D612408"/>
    <w:rsid w:val="2D7109AC"/>
    <w:rsid w:val="2D769857"/>
    <w:rsid w:val="2D829CD3"/>
    <w:rsid w:val="2D8925C4"/>
    <w:rsid w:val="2DAFC7C3"/>
    <w:rsid w:val="2DB1F255"/>
    <w:rsid w:val="2DB924A9"/>
    <w:rsid w:val="2DC04A0B"/>
    <w:rsid w:val="2DE1F90E"/>
    <w:rsid w:val="2DE5464C"/>
    <w:rsid w:val="2E10A29B"/>
    <w:rsid w:val="2E167169"/>
    <w:rsid w:val="2E205ABB"/>
    <w:rsid w:val="2E2F5050"/>
    <w:rsid w:val="2E3634DF"/>
    <w:rsid w:val="2E63F6A7"/>
    <w:rsid w:val="2E6BF250"/>
    <w:rsid w:val="2E74D886"/>
    <w:rsid w:val="2E847FC6"/>
    <w:rsid w:val="2E860F90"/>
    <w:rsid w:val="2E8A7ED0"/>
    <w:rsid w:val="2E8BD4D9"/>
    <w:rsid w:val="2E8CB078"/>
    <w:rsid w:val="2E957545"/>
    <w:rsid w:val="2E9C8821"/>
    <w:rsid w:val="2EBB88FE"/>
    <w:rsid w:val="2EBCEEEA"/>
    <w:rsid w:val="2EC62BA8"/>
    <w:rsid w:val="2EE1A1F8"/>
    <w:rsid w:val="2EE3CD07"/>
    <w:rsid w:val="2EE8AF7D"/>
    <w:rsid w:val="2EF2065F"/>
    <w:rsid w:val="2F0E7455"/>
    <w:rsid w:val="2F178635"/>
    <w:rsid w:val="2F23C158"/>
    <w:rsid w:val="2F30A73F"/>
    <w:rsid w:val="2F32B452"/>
    <w:rsid w:val="2F357C75"/>
    <w:rsid w:val="2F3C6C2E"/>
    <w:rsid w:val="2F471657"/>
    <w:rsid w:val="2F485CFD"/>
    <w:rsid w:val="2F4FC6E5"/>
    <w:rsid w:val="2F535900"/>
    <w:rsid w:val="2F5EAA22"/>
    <w:rsid w:val="2F5EEF13"/>
    <w:rsid w:val="2F61AA12"/>
    <w:rsid w:val="2F6B0013"/>
    <w:rsid w:val="2F877D6E"/>
    <w:rsid w:val="2F971072"/>
    <w:rsid w:val="2FA01A30"/>
    <w:rsid w:val="2FA5FB47"/>
    <w:rsid w:val="2FA7385C"/>
    <w:rsid w:val="2FAB992F"/>
    <w:rsid w:val="2FAF4185"/>
    <w:rsid w:val="2FAF7AF3"/>
    <w:rsid w:val="2FBD4FA7"/>
    <w:rsid w:val="2FE4F2B2"/>
    <w:rsid w:val="2FEA5159"/>
    <w:rsid w:val="2FF1F0E4"/>
    <w:rsid w:val="2FF578B8"/>
    <w:rsid w:val="300D117F"/>
    <w:rsid w:val="3015D81A"/>
    <w:rsid w:val="301998EE"/>
    <w:rsid w:val="30284245"/>
    <w:rsid w:val="30381AFC"/>
    <w:rsid w:val="303EE5BD"/>
    <w:rsid w:val="3055ED66"/>
    <w:rsid w:val="305F3D11"/>
    <w:rsid w:val="30623099"/>
    <w:rsid w:val="30692C20"/>
    <w:rsid w:val="3074BB85"/>
    <w:rsid w:val="3078E3BE"/>
    <w:rsid w:val="307AA8D3"/>
    <w:rsid w:val="30833C91"/>
    <w:rsid w:val="30848F8B"/>
    <w:rsid w:val="308AEAE0"/>
    <w:rsid w:val="3091654F"/>
    <w:rsid w:val="309B1CA7"/>
    <w:rsid w:val="30A0B250"/>
    <w:rsid w:val="30A1E140"/>
    <w:rsid w:val="30A666ED"/>
    <w:rsid w:val="30D98CA3"/>
    <w:rsid w:val="30F26310"/>
    <w:rsid w:val="30F45F3A"/>
    <w:rsid w:val="30F5BFBE"/>
    <w:rsid w:val="30F888DC"/>
    <w:rsid w:val="3118113C"/>
    <w:rsid w:val="312CF0EC"/>
    <w:rsid w:val="312F7023"/>
    <w:rsid w:val="312FAD8C"/>
    <w:rsid w:val="313811F7"/>
    <w:rsid w:val="313BE59D"/>
    <w:rsid w:val="314391E7"/>
    <w:rsid w:val="316BBDC6"/>
    <w:rsid w:val="3170C4C7"/>
    <w:rsid w:val="3174B689"/>
    <w:rsid w:val="3192E1AC"/>
    <w:rsid w:val="319A7310"/>
    <w:rsid w:val="31A425A8"/>
    <w:rsid w:val="31AF3AD4"/>
    <w:rsid w:val="31C8F041"/>
    <w:rsid w:val="31CAD0D8"/>
    <w:rsid w:val="31CDE744"/>
    <w:rsid w:val="31D2FACC"/>
    <w:rsid w:val="31D33AB5"/>
    <w:rsid w:val="31F37F26"/>
    <w:rsid w:val="320E5467"/>
    <w:rsid w:val="321788CC"/>
    <w:rsid w:val="3221AA28"/>
    <w:rsid w:val="322EBF7A"/>
    <w:rsid w:val="3236981C"/>
    <w:rsid w:val="32389CD8"/>
    <w:rsid w:val="323C82B1"/>
    <w:rsid w:val="323E65B1"/>
    <w:rsid w:val="32407EC0"/>
    <w:rsid w:val="3244B045"/>
    <w:rsid w:val="3249D66A"/>
    <w:rsid w:val="325576F1"/>
    <w:rsid w:val="32563766"/>
    <w:rsid w:val="32658B6E"/>
    <w:rsid w:val="3268AB82"/>
    <w:rsid w:val="32711E7F"/>
    <w:rsid w:val="32806D37"/>
    <w:rsid w:val="32827AA8"/>
    <w:rsid w:val="328BC4D6"/>
    <w:rsid w:val="32A81D33"/>
    <w:rsid w:val="32C4E790"/>
    <w:rsid w:val="32C7F906"/>
    <w:rsid w:val="32D04B58"/>
    <w:rsid w:val="32D06687"/>
    <w:rsid w:val="32DFB4A5"/>
    <w:rsid w:val="32F4F486"/>
    <w:rsid w:val="33005F43"/>
    <w:rsid w:val="3301BF23"/>
    <w:rsid w:val="3309FFC3"/>
    <w:rsid w:val="331749D4"/>
    <w:rsid w:val="33235C88"/>
    <w:rsid w:val="332621A0"/>
    <w:rsid w:val="3339D64F"/>
    <w:rsid w:val="334E3DF6"/>
    <w:rsid w:val="334EBC49"/>
    <w:rsid w:val="3358E1E4"/>
    <w:rsid w:val="335E52AA"/>
    <w:rsid w:val="3360076A"/>
    <w:rsid w:val="336ADF19"/>
    <w:rsid w:val="33854FC4"/>
    <w:rsid w:val="338DA53F"/>
    <w:rsid w:val="33B57712"/>
    <w:rsid w:val="33C056DF"/>
    <w:rsid w:val="33CCC18D"/>
    <w:rsid w:val="33CD708B"/>
    <w:rsid w:val="33DC878E"/>
    <w:rsid w:val="33DE9F4A"/>
    <w:rsid w:val="33E204B9"/>
    <w:rsid w:val="33EA03BF"/>
    <w:rsid w:val="33F823E0"/>
    <w:rsid w:val="33F8710A"/>
    <w:rsid w:val="3411A54D"/>
    <w:rsid w:val="3439BD49"/>
    <w:rsid w:val="344E3E95"/>
    <w:rsid w:val="3451F4ED"/>
    <w:rsid w:val="34580F02"/>
    <w:rsid w:val="347D7D79"/>
    <w:rsid w:val="349243FE"/>
    <w:rsid w:val="34959766"/>
    <w:rsid w:val="3498511E"/>
    <w:rsid w:val="349CF9B8"/>
    <w:rsid w:val="34A5E9EA"/>
    <w:rsid w:val="34AA6F24"/>
    <w:rsid w:val="34ACC2E0"/>
    <w:rsid w:val="34AF593B"/>
    <w:rsid w:val="34B22E66"/>
    <w:rsid w:val="34D5CFE6"/>
    <w:rsid w:val="34F4E293"/>
    <w:rsid w:val="3500D8D4"/>
    <w:rsid w:val="35159F80"/>
    <w:rsid w:val="351674DA"/>
    <w:rsid w:val="35305DA4"/>
    <w:rsid w:val="353063AE"/>
    <w:rsid w:val="354115AE"/>
    <w:rsid w:val="3549D99B"/>
    <w:rsid w:val="354FFE0E"/>
    <w:rsid w:val="3560B06B"/>
    <w:rsid w:val="356690C3"/>
    <w:rsid w:val="357AE10E"/>
    <w:rsid w:val="35821F4F"/>
    <w:rsid w:val="3586BC86"/>
    <w:rsid w:val="359132E4"/>
    <w:rsid w:val="359C4A68"/>
    <w:rsid w:val="35AD2225"/>
    <w:rsid w:val="35B501AD"/>
    <w:rsid w:val="35C9278E"/>
    <w:rsid w:val="35E53759"/>
    <w:rsid w:val="35E67C8B"/>
    <w:rsid w:val="35E91D70"/>
    <w:rsid w:val="35F967CD"/>
    <w:rsid w:val="35FB1161"/>
    <w:rsid w:val="3602B6BA"/>
    <w:rsid w:val="360AC339"/>
    <w:rsid w:val="360F23EF"/>
    <w:rsid w:val="3626BD9E"/>
    <w:rsid w:val="36279F1F"/>
    <w:rsid w:val="3633AC6D"/>
    <w:rsid w:val="363EF10C"/>
    <w:rsid w:val="3646BDAB"/>
    <w:rsid w:val="3649C231"/>
    <w:rsid w:val="365D0558"/>
    <w:rsid w:val="3668ED1D"/>
    <w:rsid w:val="366E02C0"/>
    <w:rsid w:val="36873007"/>
    <w:rsid w:val="368BF01E"/>
    <w:rsid w:val="36924F36"/>
    <w:rsid w:val="369C38FB"/>
    <w:rsid w:val="36AACCBD"/>
    <w:rsid w:val="36B1CBA7"/>
    <w:rsid w:val="36B4D478"/>
    <w:rsid w:val="36BE9E1C"/>
    <w:rsid w:val="36C96E3A"/>
    <w:rsid w:val="36D2C232"/>
    <w:rsid w:val="36D6B62E"/>
    <w:rsid w:val="36D85CF6"/>
    <w:rsid w:val="36F66FCD"/>
    <w:rsid w:val="36F9AF47"/>
    <w:rsid w:val="3705DC3A"/>
    <w:rsid w:val="370715C2"/>
    <w:rsid w:val="3707A6D6"/>
    <w:rsid w:val="370CD890"/>
    <w:rsid w:val="3720B750"/>
    <w:rsid w:val="3735EB8D"/>
    <w:rsid w:val="37378FA7"/>
    <w:rsid w:val="373DA28F"/>
    <w:rsid w:val="374DC3DC"/>
    <w:rsid w:val="37527826"/>
    <w:rsid w:val="375EE008"/>
    <w:rsid w:val="37609048"/>
    <w:rsid w:val="3760C899"/>
    <w:rsid w:val="376397AA"/>
    <w:rsid w:val="37662B36"/>
    <w:rsid w:val="376D1693"/>
    <w:rsid w:val="377A6061"/>
    <w:rsid w:val="37880D1C"/>
    <w:rsid w:val="37887969"/>
    <w:rsid w:val="378A343D"/>
    <w:rsid w:val="379608A8"/>
    <w:rsid w:val="379619D3"/>
    <w:rsid w:val="37A27BE0"/>
    <w:rsid w:val="37A7B684"/>
    <w:rsid w:val="37B21F76"/>
    <w:rsid w:val="37B7002E"/>
    <w:rsid w:val="37BFAA6F"/>
    <w:rsid w:val="37C1069F"/>
    <w:rsid w:val="37C8DCA1"/>
    <w:rsid w:val="37D40FC5"/>
    <w:rsid w:val="37DCEAFB"/>
    <w:rsid w:val="37E83185"/>
    <w:rsid w:val="37ECF9E2"/>
    <w:rsid w:val="37F60EB3"/>
    <w:rsid w:val="37F7C30D"/>
    <w:rsid w:val="37F95F3A"/>
    <w:rsid w:val="3802EC7E"/>
    <w:rsid w:val="380B7C14"/>
    <w:rsid w:val="380C136D"/>
    <w:rsid w:val="382131D0"/>
    <w:rsid w:val="3828080D"/>
    <w:rsid w:val="3834B45B"/>
    <w:rsid w:val="383DF785"/>
    <w:rsid w:val="3841EDD4"/>
    <w:rsid w:val="3845ADC6"/>
    <w:rsid w:val="384E2ACA"/>
    <w:rsid w:val="3863A618"/>
    <w:rsid w:val="386A430F"/>
    <w:rsid w:val="387276E8"/>
    <w:rsid w:val="3886592F"/>
    <w:rsid w:val="388D2D53"/>
    <w:rsid w:val="38B1AE1A"/>
    <w:rsid w:val="38B660A2"/>
    <w:rsid w:val="38B98867"/>
    <w:rsid w:val="38CB501E"/>
    <w:rsid w:val="38CC442F"/>
    <w:rsid w:val="38D681EB"/>
    <w:rsid w:val="38E0A587"/>
    <w:rsid w:val="38E90625"/>
    <w:rsid w:val="38F09E7E"/>
    <w:rsid w:val="38FD62A4"/>
    <w:rsid w:val="39138A51"/>
    <w:rsid w:val="391B7177"/>
    <w:rsid w:val="39253622"/>
    <w:rsid w:val="392B28B0"/>
    <w:rsid w:val="3930F74E"/>
    <w:rsid w:val="393CBD96"/>
    <w:rsid w:val="394405B4"/>
    <w:rsid w:val="39477C92"/>
    <w:rsid w:val="394D6362"/>
    <w:rsid w:val="39608502"/>
    <w:rsid w:val="3963C0F7"/>
    <w:rsid w:val="39641749"/>
    <w:rsid w:val="3968EBD1"/>
    <w:rsid w:val="397752FA"/>
    <w:rsid w:val="3982D2F6"/>
    <w:rsid w:val="3988CEA6"/>
    <w:rsid w:val="398D4310"/>
    <w:rsid w:val="39A490AC"/>
    <w:rsid w:val="39A9A60C"/>
    <w:rsid w:val="39C726DA"/>
    <w:rsid w:val="39CFC7A6"/>
    <w:rsid w:val="39D5697E"/>
    <w:rsid w:val="39D92A6B"/>
    <w:rsid w:val="39DA1768"/>
    <w:rsid w:val="39EA8A55"/>
    <w:rsid w:val="39EE242B"/>
    <w:rsid w:val="39FD55BC"/>
    <w:rsid w:val="3A031879"/>
    <w:rsid w:val="3A0966D5"/>
    <w:rsid w:val="3A1954AE"/>
    <w:rsid w:val="3A22F975"/>
    <w:rsid w:val="3A356A1C"/>
    <w:rsid w:val="3A43E088"/>
    <w:rsid w:val="3A4565A4"/>
    <w:rsid w:val="3A49CC3B"/>
    <w:rsid w:val="3A95C6F5"/>
    <w:rsid w:val="3A9965A6"/>
    <w:rsid w:val="3A9B002B"/>
    <w:rsid w:val="3A9CEFBD"/>
    <w:rsid w:val="3AA6EED5"/>
    <w:rsid w:val="3AACF76D"/>
    <w:rsid w:val="3AB038E3"/>
    <w:rsid w:val="3AB582D3"/>
    <w:rsid w:val="3ACB0147"/>
    <w:rsid w:val="3AD0AC47"/>
    <w:rsid w:val="3AEF428C"/>
    <w:rsid w:val="3AFBBD6F"/>
    <w:rsid w:val="3B0DC1D3"/>
    <w:rsid w:val="3B0FBAC3"/>
    <w:rsid w:val="3B1597A3"/>
    <w:rsid w:val="3B23FE12"/>
    <w:rsid w:val="3B387E86"/>
    <w:rsid w:val="3B38EF11"/>
    <w:rsid w:val="3B410E9D"/>
    <w:rsid w:val="3B4173E3"/>
    <w:rsid w:val="3B48C141"/>
    <w:rsid w:val="3B4BD82B"/>
    <w:rsid w:val="3B4D6B45"/>
    <w:rsid w:val="3B7B8EB7"/>
    <w:rsid w:val="3B802BDF"/>
    <w:rsid w:val="3B831004"/>
    <w:rsid w:val="3B858314"/>
    <w:rsid w:val="3B879669"/>
    <w:rsid w:val="3B949FE6"/>
    <w:rsid w:val="3BADC700"/>
    <w:rsid w:val="3BBCA3C3"/>
    <w:rsid w:val="3BBDC81B"/>
    <w:rsid w:val="3BBE18E5"/>
    <w:rsid w:val="3BBF3F92"/>
    <w:rsid w:val="3BC0BEC6"/>
    <w:rsid w:val="3BCDD058"/>
    <w:rsid w:val="3BD5F64C"/>
    <w:rsid w:val="3BD61A9C"/>
    <w:rsid w:val="3BD6956E"/>
    <w:rsid w:val="3BD87E65"/>
    <w:rsid w:val="3C084DB5"/>
    <w:rsid w:val="3C13EE4E"/>
    <w:rsid w:val="3C2B59E4"/>
    <w:rsid w:val="3C3E0D9E"/>
    <w:rsid w:val="3C3F8D8D"/>
    <w:rsid w:val="3C4262E0"/>
    <w:rsid w:val="3C778406"/>
    <w:rsid w:val="3C7BD013"/>
    <w:rsid w:val="3C9AECC1"/>
    <w:rsid w:val="3C9E807C"/>
    <w:rsid w:val="3CB0693D"/>
    <w:rsid w:val="3CB66A87"/>
    <w:rsid w:val="3CEE6D39"/>
    <w:rsid w:val="3CF31203"/>
    <w:rsid w:val="3CF5E5E0"/>
    <w:rsid w:val="3CF6BF83"/>
    <w:rsid w:val="3CFE8834"/>
    <w:rsid w:val="3D1D8B30"/>
    <w:rsid w:val="3D1D945F"/>
    <w:rsid w:val="3D1DA750"/>
    <w:rsid w:val="3D2F123B"/>
    <w:rsid w:val="3D36B77D"/>
    <w:rsid w:val="3D38B0F1"/>
    <w:rsid w:val="3D43974D"/>
    <w:rsid w:val="3D48404E"/>
    <w:rsid w:val="3D5C129A"/>
    <w:rsid w:val="3D76E85A"/>
    <w:rsid w:val="3D858771"/>
    <w:rsid w:val="3D952E13"/>
    <w:rsid w:val="3D9EF412"/>
    <w:rsid w:val="3D9F5350"/>
    <w:rsid w:val="3DA15884"/>
    <w:rsid w:val="3DA1F33D"/>
    <w:rsid w:val="3DC9BBED"/>
    <w:rsid w:val="3DEBF421"/>
    <w:rsid w:val="3E23EA30"/>
    <w:rsid w:val="3E2AADBB"/>
    <w:rsid w:val="3E2B1083"/>
    <w:rsid w:val="3E3507F3"/>
    <w:rsid w:val="3E41F6FB"/>
    <w:rsid w:val="3E44EB7A"/>
    <w:rsid w:val="3E4EB0A2"/>
    <w:rsid w:val="3E4EB6CB"/>
    <w:rsid w:val="3E4F81D9"/>
    <w:rsid w:val="3E5906A0"/>
    <w:rsid w:val="3E62EE6A"/>
    <w:rsid w:val="3E789289"/>
    <w:rsid w:val="3E81BB9B"/>
    <w:rsid w:val="3E83B774"/>
    <w:rsid w:val="3E8F535D"/>
    <w:rsid w:val="3E96DA52"/>
    <w:rsid w:val="3EAEB168"/>
    <w:rsid w:val="3EAF0595"/>
    <w:rsid w:val="3EBFC5F1"/>
    <w:rsid w:val="3ED465B7"/>
    <w:rsid w:val="3ED5608C"/>
    <w:rsid w:val="3EE8FDFB"/>
    <w:rsid w:val="3EF71704"/>
    <w:rsid w:val="3F00AF67"/>
    <w:rsid w:val="3F0308A2"/>
    <w:rsid w:val="3F05C141"/>
    <w:rsid w:val="3F06322E"/>
    <w:rsid w:val="3F0E15A1"/>
    <w:rsid w:val="3F21A145"/>
    <w:rsid w:val="3F32FB7C"/>
    <w:rsid w:val="3F3B63B5"/>
    <w:rsid w:val="3F4416E1"/>
    <w:rsid w:val="3F46063A"/>
    <w:rsid w:val="3F47D553"/>
    <w:rsid w:val="3F5E5580"/>
    <w:rsid w:val="3F6C3882"/>
    <w:rsid w:val="3F75BAE7"/>
    <w:rsid w:val="3F79C61A"/>
    <w:rsid w:val="3F7FE2A0"/>
    <w:rsid w:val="3F85ED18"/>
    <w:rsid w:val="3F8E291A"/>
    <w:rsid w:val="3F97972E"/>
    <w:rsid w:val="3F97ED93"/>
    <w:rsid w:val="3F99167A"/>
    <w:rsid w:val="3FA76990"/>
    <w:rsid w:val="3FB159FE"/>
    <w:rsid w:val="3FBE1AF9"/>
    <w:rsid w:val="3FC61317"/>
    <w:rsid w:val="3FE4AD79"/>
    <w:rsid w:val="3FE56C2F"/>
    <w:rsid w:val="3FED60FF"/>
    <w:rsid w:val="3FF8E8C6"/>
    <w:rsid w:val="400A5FDA"/>
    <w:rsid w:val="4019FC1F"/>
    <w:rsid w:val="401DB5AB"/>
    <w:rsid w:val="40298A3C"/>
    <w:rsid w:val="402C83D2"/>
    <w:rsid w:val="4047BE4C"/>
    <w:rsid w:val="404FD8BC"/>
    <w:rsid w:val="40584310"/>
    <w:rsid w:val="4058DF37"/>
    <w:rsid w:val="40658019"/>
    <w:rsid w:val="406DBBDE"/>
    <w:rsid w:val="406F0323"/>
    <w:rsid w:val="4074EF6A"/>
    <w:rsid w:val="408ECA08"/>
    <w:rsid w:val="40A3DB72"/>
    <w:rsid w:val="40B5EEE8"/>
    <w:rsid w:val="40BDFB2B"/>
    <w:rsid w:val="4110C6B6"/>
    <w:rsid w:val="41152A86"/>
    <w:rsid w:val="411A02C4"/>
    <w:rsid w:val="411CE8DF"/>
    <w:rsid w:val="41276520"/>
    <w:rsid w:val="41304462"/>
    <w:rsid w:val="414667C1"/>
    <w:rsid w:val="4158CCE6"/>
    <w:rsid w:val="416339D6"/>
    <w:rsid w:val="417BD34B"/>
    <w:rsid w:val="4193A0A8"/>
    <w:rsid w:val="41A6EE6A"/>
    <w:rsid w:val="41A804FA"/>
    <w:rsid w:val="41A92D27"/>
    <w:rsid w:val="41BF4313"/>
    <w:rsid w:val="41C5D970"/>
    <w:rsid w:val="41D7FB36"/>
    <w:rsid w:val="41E4F06E"/>
    <w:rsid w:val="41E98D4B"/>
    <w:rsid w:val="41EBD156"/>
    <w:rsid w:val="42021285"/>
    <w:rsid w:val="42074906"/>
    <w:rsid w:val="420BC1E6"/>
    <w:rsid w:val="42197ADD"/>
    <w:rsid w:val="421F5DE6"/>
    <w:rsid w:val="4228AFE0"/>
    <w:rsid w:val="423719BB"/>
    <w:rsid w:val="423D9746"/>
    <w:rsid w:val="423FA53C"/>
    <w:rsid w:val="42472288"/>
    <w:rsid w:val="424D1425"/>
    <w:rsid w:val="4250489B"/>
    <w:rsid w:val="4250D242"/>
    <w:rsid w:val="426E533B"/>
    <w:rsid w:val="426F17E9"/>
    <w:rsid w:val="427AC19E"/>
    <w:rsid w:val="427FAE95"/>
    <w:rsid w:val="428E9C1E"/>
    <w:rsid w:val="429B6B91"/>
    <w:rsid w:val="42A2AF38"/>
    <w:rsid w:val="42AC3270"/>
    <w:rsid w:val="42AEC358"/>
    <w:rsid w:val="42CC041B"/>
    <w:rsid w:val="42D41304"/>
    <w:rsid w:val="42F351B4"/>
    <w:rsid w:val="4303437F"/>
    <w:rsid w:val="43093CFB"/>
    <w:rsid w:val="431D9A73"/>
    <w:rsid w:val="432195E0"/>
    <w:rsid w:val="432442AF"/>
    <w:rsid w:val="432BFDCB"/>
    <w:rsid w:val="432F0115"/>
    <w:rsid w:val="43473D54"/>
    <w:rsid w:val="43581A1B"/>
    <w:rsid w:val="435B2545"/>
    <w:rsid w:val="436D5BC7"/>
    <w:rsid w:val="4373AF66"/>
    <w:rsid w:val="4379BFE4"/>
    <w:rsid w:val="43873557"/>
    <w:rsid w:val="439AD9B5"/>
    <w:rsid w:val="439B4230"/>
    <w:rsid w:val="43AFD925"/>
    <w:rsid w:val="43B36B4D"/>
    <w:rsid w:val="43BF58E3"/>
    <w:rsid w:val="43E00EC0"/>
    <w:rsid w:val="43E19128"/>
    <w:rsid w:val="43E5147B"/>
    <w:rsid w:val="44072D70"/>
    <w:rsid w:val="441B5B7E"/>
    <w:rsid w:val="441B776A"/>
    <w:rsid w:val="441B7B4C"/>
    <w:rsid w:val="44220522"/>
    <w:rsid w:val="44301E64"/>
    <w:rsid w:val="44357738"/>
    <w:rsid w:val="443C9CCE"/>
    <w:rsid w:val="444A8B67"/>
    <w:rsid w:val="4455C6D3"/>
    <w:rsid w:val="44605C16"/>
    <w:rsid w:val="446FAC0E"/>
    <w:rsid w:val="448781F9"/>
    <w:rsid w:val="449F3EDA"/>
    <w:rsid w:val="44DF36B6"/>
    <w:rsid w:val="44E62D15"/>
    <w:rsid w:val="44EA47A3"/>
    <w:rsid w:val="44F78FA2"/>
    <w:rsid w:val="44FA159B"/>
    <w:rsid w:val="44FC03DF"/>
    <w:rsid w:val="45231F53"/>
    <w:rsid w:val="45374B7A"/>
    <w:rsid w:val="4541D9A9"/>
    <w:rsid w:val="4547ABA4"/>
    <w:rsid w:val="4555B04F"/>
    <w:rsid w:val="45581D2D"/>
    <w:rsid w:val="456FB532"/>
    <w:rsid w:val="458F4A03"/>
    <w:rsid w:val="4596FA20"/>
    <w:rsid w:val="459779CD"/>
    <w:rsid w:val="45A4D43A"/>
    <w:rsid w:val="45A5CD98"/>
    <w:rsid w:val="45A962EF"/>
    <w:rsid w:val="45D504A7"/>
    <w:rsid w:val="45D7273D"/>
    <w:rsid w:val="45DF22D5"/>
    <w:rsid w:val="45E7C3F1"/>
    <w:rsid w:val="460A4E0B"/>
    <w:rsid w:val="461399F9"/>
    <w:rsid w:val="462688BD"/>
    <w:rsid w:val="463F6C35"/>
    <w:rsid w:val="464A0F20"/>
    <w:rsid w:val="465890F0"/>
    <w:rsid w:val="46621F4C"/>
    <w:rsid w:val="46658CC6"/>
    <w:rsid w:val="4673FD2E"/>
    <w:rsid w:val="4678E9C9"/>
    <w:rsid w:val="4689E9AA"/>
    <w:rsid w:val="469C537B"/>
    <w:rsid w:val="46A15B15"/>
    <w:rsid w:val="46A9D8C2"/>
    <w:rsid w:val="46A9DDAE"/>
    <w:rsid w:val="46B54095"/>
    <w:rsid w:val="46BBA0EC"/>
    <w:rsid w:val="46BE455D"/>
    <w:rsid w:val="46D4F548"/>
    <w:rsid w:val="46EA7497"/>
    <w:rsid w:val="46F47487"/>
    <w:rsid w:val="46F62261"/>
    <w:rsid w:val="47005E83"/>
    <w:rsid w:val="4711F302"/>
    <w:rsid w:val="471BE4C7"/>
    <w:rsid w:val="471E023D"/>
    <w:rsid w:val="47232246"/>
    <w:rsid w:val="472A3B1B"/>
    <w:rsid w:val="473136EA"/>
    <w:rsid w:val="4737157F"/>
    <w:rsid w:val="4744A768"/>
    <w:rsid w:val="476FD7BF"/>
    <w:rsid w:val="477935DE"/>
    <w:rsid w:val="477A7EB2"/>
    <w:rsid w:val="4780B4B2"/>
    <w:rsid w:val="4795A3C7"/>
    <w:rsid w:val="4796420E"/>
    <w:rsid w:val="47999CC2"/>
    <w:rsid w:val="47A35715"/>
    <w:rsid w:val="47B1294C"/>
    <w:rsid w:val="47B1F028"/>
    <w:rsid w:val="47BAAE8E"/>
    <w:rsid w:val="47CCEC53"/>
    <w:rsid w:val="47DC715C"/>
    <w:rsid w:val="47DE2493"/>
    <w:rsid w:val="47DE6E5C"/>
    <w:rsid w:val="47EB330B"/>
    <w:rsid w:val="48057E28"/>
    <w:rsid w:val="4817650A"/>
    <w:rsid w:val="48185E9E"/>
    <w:rsid w:val="48206CA5"/>
    <w:rsid w:val="4824125F"/>
    <w:rsid w:val="482AB65A"/>
    <w:rsid w:val="48355FD3"/>
    <w:rsid w:val="485E911D"/>
    <w:rsid w:val="48661731"/>
    <w:rsid w:val="486F8F86"/>
    <w:rsid w:val="4880B902"/>
    <w:rsid w:val="489C1385"/>
    <w:rsid w:val="48A3C8C9"/>
    <w:rsid w:val="48AB0F89"/>
    <w:rsid w:val="48B8DA87"/>
    <w:rsid w:val="48C54C96"/>
    <w:rsid w:val="48DDD8D6"/>
    <w:rsid w:val="48E9EBAB"/>
    <w:rsid w:val="48FA3AF7"/>
    <w:rsid w:val="490D4E0D"/>
    <w:rsid w:val="490F3BB3"/>
    <w:rsid w:val="49208D3B"/>
    <w:rsid w:val="49302862"/>
    <w:rsid w:val="49314CBA"/>
    <w:rsid w:val="4939D0BD"/>
    <w:rsid w:val="49429229"/>
    <w:rsid w:val="4945C302"/>
    <w:rsid w:val="4946098F"/>
    <w:rsid w:val="494B4E2C"/>
    <w:rsid w:val="494E32F2"/>
    <w:rsid w:val="4958B02E"/>
    <w:rsid w:val="497B746E"/>
    <w:rsid w:val="497C0FBD"/>
    <w:rsid w:val="499210EC"/>
    <w:rsid w:val="49938DA3"/>
    <w:rsid w:val="49B1F31B"/>
    <w:rsid w:val="49D78D02"/>
    <w:rsid w:val="49D99791"/>
    <w:rsid w:val="49DC8BEE"/>
    <w:rsid w:val="49E799C3"/>
    <w:rsid w:val="49F5A987"/>
    <w:rsid w:val="4A17C552"/>
    <w:rsid w:val="4A1C1A23"/>
    <w:rsid w:val="4A22E1C8"/>
    <w:rsid w:val="4A338255"/>
    <w:rsid w:val="4A3DA8D8"/>
    <w:rsid w:val="4A414D6D"/>
    <w:rsid w:val="4A42F847"/>
    <w:rsid w:val="4A4845EB"/>
    <w:rsid w:val="4A5A8A74"/>
    <w:rsid w:val="4A5B4FF8"/>
    <w:rsid w:val="4A5F7C3E"/>
    <w:rsid w:val="4A699017"/>
    <w:rsid w:val="4A8A993C"/>
    <w:rsid w:val="4A8B8AC3"/>
    <w:rsid w:val="4A990148"/>
    <w:rsid w:val="4AA4654E"/>
    <w:rsid w:val="4AA930AC"/>
    <w:rsid w:val="4AB6EEBC"/>
    <w:rsid w:val="4AC4FCC9"/>
    <w:rsid w:val="4ACB7AAF"/>
    <w:rsid w:val="4AD6B897"/>
    <w:rsid w:val="4AD77FAE"/>
    <w:rsid w:val="4AE61EC3"/>
    <w:rsid w:val="4AECE3AC"/>
    <w:rsid w:val="4AF163C9"/>
    <w:rsid w:val="4AF41BE8"/>
    <w:rsid w:val="4AFC9003"/>
    <w:rsid w:val="4B10B671"/>
    <w:rsid w:val="4B1CA87C"/>
    <w:rsid w:val="4B2B2921"/>
    <w:rsid w:val="4B31CA57"/>
    <w:rsid w:val="4B3285E7"/>
    <w:rsid w:val="4B37E3E7"/>
    <w:rsid w:val="4B535A0F"/>
    <w:rsid w:val="4B7A363C"/>
    <w:rsid w:val="4B837CDB"/>
    <w:rsid w:val="4B9000DC"/>
    <w:rsid w:val="4B9179E8"/>
    <w:rsid w:val="4B927423"/>
    <w:rsid w:val="4BA4E6E8"/>
    <w:rsid w:val="4BA8F625"/>
    <w:rsid w:val="4BAF0D5B"/>
    <w:rsid w:val="4BB03370"/>
    <w:rsid w:val="4BC21985"/>
    <w:rsid w:val="4BC7EA96"/>
    <w:rsid w:val="4BF20536"/>
    <w:rsid w:val="4C04894F"/>
    <w:rsid w:val="4C0A9C5A"/>
    <w:rsid w:val="4C126837"/>
    <w:rsid w:val="4C1470A8"/>
    <w:rsid w:val="4C157998"/>
    <w:rsid w:val="4C222C03"/>
    <w:rsid w:val="4C2E660B"/>
    <w:rsid w:val="4C326363"/>
    <w:rsid w:val="4C4F8B90"/>
    <w:rsid w:val="4C5E65A8"/>
    <w:rsid w:val="4C665F73"/>
    <w:rsid w:val="4C71B417"/>
    <w:rsid w:val="4C77BE4C"/>
    <w:rsid w:val="4C934FB5"/>
    <w:rsid w:val="4C99DDA0"/>
    <w:rsid w:val="4C9A15D2"/>
    <w:rsid w:val="4CA3A08A"/>
    <w:rsid w:val="4CBF1B3D"/>
    <w:rsid w:val="4CCAAD47"/>
    <w:rsid w:val="4CCE49C5"/>
    <w:rsid w:val="4CCF2CEE"/>
    <w:rsid w:val="4CD004F3"/>
    <w:rsid w:val="4CDDD5CB"/>
    <w:rsid w:val="4CE696FA"/>
    <w:rsid w:val="4CF9086E"/>
    <w:rsid w:val="4CFDB01B"/>
    <w:rsid w:val="4D185B90"/>
    <w:rsid w:val="4D275035"/>
    <w:rsid w:val="4D28CC1E"/>
    <w:rsid w:val="4D2AF99A"/>
    <w:rsid w:val="4D3686B3"/>
    <w:rsid w:val="4D3C943B"/>
    <w:rsid w:val="4D40A96B"/>
    <w:rsid w:val="4D48F3A4"/>
    <w:rsid w:val="4D510FD6"/>
    <w:rsid w:val="4D539C83"/>
    <w:rsid w:val="4D5A86A9"/>
    <w:rsid w:val="4D6564FC"/>
    <w:rsid w:val="4D82CD09"/>
    <w:rsid w:val="4D8E8E65"/>
    <w:rsid w:val="4D972EF5"/>
    <w:rsid w:val="4D9E6A20"/>
    <w:rsid w:val="4DAF653C"/>
    <w:rsid w:val="4DB5771A"/>
    <w:rsid w:val="4DBC0343"/>
    <w:rsid w:val="4DBDA68D"/>
    <w:rsid w:val="4DC517C3"/>
    <w:rsid w:val="4DD72DCF"/>
    <w:rsid w:val="4DD85CBC"/>
    <w:rsid w:val="4DE24734"/>
    <w:rsid w:val="4DECF4FA"/>
    <w:rsid w:val="4DF13BD7"/>
    <w:rsid w:val="4DF5B27C"/>
    <w:rsid w:val="4DFBA116"/>
    <w:rsid w:val="4E0B2169"/>
    <w:rsid w:val="4E0DDE41"/>
    <w:rsid w:val="4E10F2F4"/>
    <w:rsid w:val="4E113CAE"/>
    <w:rsid w:val="4E1764E2"/>
    <w:rsid w:val="4E1E2713"/>
    <w:rsid w:val="4E21952C"/>
    <w:rsid w:val="4E2775DD"/>
    <w:rsid w:val="4E285856"/>
    <w:rsid w:val="4E314996"/>
    <w:rsid w:val="4E347F4F"/>
    <w:rsid w:val="4E4300CE"/>
    <w:rsid w:val="4E4AB08A"/>
    <w:rsid w:val="4E6116AF"/>
    <w:rsid w:val="4E62ABFD"/>
    <w:rsid w:val="4E69034C"/>
    <w:rsid w:val="4E6D148B"/>
    <w:rsid w:val="4E7002D6"/>
    <w:rsid w:val="4E80CF17"/>
    <w:rsid w:val="4E912169"/>
    <w:rsid w:val="4E96177B"/>
    <w:rsid w:val="4E974E8A"/>
    <w:rsid w:val="4EA7242E"/>
    <w:rsid w:val="4EBA2BA9"/>
    <w:rsid w:val="4EC5FD5C"/>
    <w:rsid w:val="4ECA3ED3"/>
    <w:rsid w:val="4ED21E97"/>
    <w:rsid w:val="4ED7A199"/>
    <w:rsid w:val="4EDAF9F5"/>
    <w:rsid w:val="4F01E44C"/>
    <w:rsid w:val="4F0757B0"/>
    <w:rsid w:val="4F120CD9"/>
    <w:rsid w:val="4F1705D5"/>
    <w:rsid w:val="4F180126"/>
    <w:rsid w:val="4F213F81"/>
    <w:rsid w:val="4F23EABB"/>
    <w:rsid w:val="4F3877EA"/>
    <w:rsid w:val="4F3BC687"/>
    <w:rsid w:val="4F458560"/>
    <w:rsid w:val="4F4880B4"/>
    <w:rsid w:val="4F49BC67"/>
    <w:rsid w:val="4F4AF93F"/>
    <w:rsid w:val="4F58B84E"/>
    <w:rsid w:val="4F58E824"/>
    <w:rsid w:val="4F862032"/>
    <w:rsid w:val="4F8ABA08"/>
    <w:rsid w:val="4FA153E2"/>
    <w:rsid w:val="4FA9C8D4"/>
    <w:rsid w:val="4FA9DCF6"/>
    <w:rsid w:val="4FAE9FDD"/>
    <w:rsid w:val="4FB253AE"/>
    <w:rsid w:val="4FC00E64"/>
    <w:rsid w:val="4FCBD1A6"/>
    <w:rsid w:val="4FD37BA1"/>
    <w:rsid w:val="4FD9219B"/>
    <w:rsid w:val="4FDDB262"/>
    <w:rsid w:val="4FE3E633"/>
    <w:rsid w:val="4FEA6E51"/>
    <w:rsid w:val="4FF8C3B0"/>
    <w:rsid w:val="5000BAF8"/>
    <w:rsid w:val="50098852"/>
    <w:rsid w:val="500A3B1A"/>
    <w:rsid w:val="503564ED"/>
    <w:rsid w:val="5038528C"/>
    <w:rsid w:val="5039DCDE"/>
    <w:rsid w:val="503C0E08"/>
    <w:rsid w:val="503C4889"/>
    <w:rsid w:val="5044E7B1"/>
    <w:rsid w:val="50458402"/>
    <w:rsid w:val="50655DE9"/>
    <w:rsid w:val="5066B792"/>
    <w:rsid w:val="50762A86"/>
    <w:rsid w:val="50766863"/>
    <w:rsid w:val="507709B3"/>
    <w:rsid w:val="507C87B6"/>
    <w:rsid w:val="509DF2AA"/>
    <w:rsid w:val="50CF7A70"/>
    <w:rsid w:val="50E6A3B9"/>
    <w:rsid w:val="50E99BE8"/>
    <w:rsid w:val="50EC3C3D"/>
    <w:rsid w:val="50F4B054"/>
    <w:rsid w:val="50F51563"/>
    <w:rsid w:val="50F9E9EC"/>
    <w:rsid w:val="511C3B3E"/>
    <w:rsid w:val="512DA959"/>
    <w:rsid w:val="51321615"/>
    <w:rsid w:val="5137A663"/>
    <w:rsid w:val="5140DC6E"/>
    <w:rsid w:val="5145BB3A"/>
    <w:rsid w:val="5145FA1B"/>
    <w:rsid w:val="5147D6FF"/>
    <w:rsid w:val="51509966"/>
    <w:rsid w:val="515253C6"/>
    <w:rsid w:val="515495D9"/>
    <w:rsid w:val="51635D6C"/>
    <w:rsid w:val="5174215E"/>
    <w:rsid w:val="518D362C"/>
    <w:rsid w:val="518D3D56"/>
    <w:rsid w:val="51921863"/>
    <w:rsid w:val="5194983A"/>
    <w:rsid w:val="519AD71D"/>
    <w:rsid w:val="51AF7D5B"/>
    <w:rsid w:val="51B907BE"/>
    <w:rsid w:val="51D0A180"/>
    <w:rsid w:val="51DA9C74"/>
    <w:rsid w:val="51E366A8"/>
    <w:rsid w:val="5201EC13"/>
    <w:rsid w:val="52076F0E"/>
    <w:rsid w:val="52194550"/>
    <w:rsid w:val="5224F48A"/>
    <w:rsid w:val="522E3CC7"/>
    <w:rsid w:val="5248DF0B"/>
    <w:rsid w:val="5263E89E"/>
    <w:rsid w:val="52757C4B"/>
    <w:rsid w:val="52839B69"/>
    <w:rsid w:val="529118E3"/>
    <w:rsid w:val="52A5D80C"/>
    <w:rsid w:val="52AACCC6"/>
    <w:rsid w:val="52B66CE8"/>
    <w:rsid w:val="52BE84AC"/>
    <w:rsid w:val="52CF9F9A"/>
    <w:rsid w:val="52D5B47A"/>
    <w:rsid w:val="52D863DF"/>
    <w:rsid w:val="52DF8FA6"/>
    <w:rsid w:val="52E5F332"/>
    <w:rsid w:val="53010935"/>
    <w:rsid w:val="531FAF2D"/>
    <w:rsid w:val="5320B5F1"/>
    <w:rsid w:val="53258479"/>
    <w:rsid w:val="5325B2B4"/>
    <w:rsid w:val="5326BD3C"/>
    <w:rsid w:val="533FA2FD"/>
    <w:rsid w:val="534C0E1D"/>
    <w:rsid w:val="534E2AF7"/>
    <w:rsid w:val="5361ACDE"/>
    <w:rsid w:val="537960BE"/>
    <w:rsid w:val="538260C6"/>
    <w:rsid w:val="5395B6AF"/>
    <w:rsid w:val="539D0AFF"/>
    <w:rsid w:val="53ABB999"/>
    <w:rsid w:val="53AD9E97"/>
    <w:rsid w:val="53AEE69D"/>
    <w:rsid w:val="53B09081"/>
    <w:rsid w:val="53BAC605"/>
    <w:rsid w:val="53C563E7"/>
    <w:rsid w:val="53D04EFF"/>
    <w:rsid w:val="53D41BE7"/>
    <w:rsid w:val="53D588C6"/>
    <w:rsid w:val="53DB5D15"/>
    <w:rsid w:val="53E03752"/>
    <w:rsid w:val="53E27541"/>
    <w:rsid w:val="53E37B56"/>
    <w:rsid w:val="53EDF5EB"/>
    <w:rsid w:val="54083113"/>
    <w:rsid w:val="540E8FC5"/>
    <w:rsid w:val="5412E150"/>
    <w:rsid w:val="5417173C"/>
    <w:rsid w:val="54234587"/>
    <w:rsid w:val="543C7A0B"/>
    <w:rsid w:val="54417061"/>
    <w:rsid w:val="544589F3"/>
    <w:rsid w:val="54488854"/>
    <w:rsid w:val="545199D7"/>
    <w:rsid w:val="5452B6E9"/>
    <w:rsid w:val="5452D307"/>
    <w:rsid w:val="5461DD9B"/>
    <w:rsid w:val="546319DC"/>
    <w:rsid w:val="546E05B6"/>
    <w:rsid w:val="5473CC90"/>
    <w:rsid w:val="548D147C"/>
    <w:rsid w:val="549B1D73"/>
    <w:rsid w:val="54A1C3C5"/>
    <w:rsid w:val="54A26BA5"/>
    <w:rsid w:val="54B1D313"/>
    <w:rsid w:val="54BC8DC2"/>
    <w:rsid w:val="54C268E0"/>
    <w:rsid w:val="54C5C135"/>
    <w:rsid w:val="54CBA269"/>
    <w:rsid w:val="54F2EF98"/>
    <w:rsid w:val="54F449D0"/>
    <w:rsid w:val="54F4824D"/>
    <w:rsid w:val="550C61E5"/>
    <w:rsid w:val="551A4B50"/>
    <w:rsid w:val="5522D5FD"/>
    <w:rsid w:val="5525CA5A"/>
    <w:rsid w:val="5533BABA"/>
    <w:rsid w:val="553EF9A5"/>
    <w:rsid w:val="554C1F51"/>
    <w:rsid w:val="554CC3F8"/>
    <w:rsid w:val="554EC165"/>
    <w:rsid w:val="5552B700"/>
    <w:rsid w:val="557D413B"/>
    <w:rsid w:val="559AA9BC"/>
    <w:rsid w:val="55BBFFCA"/>
    <w:rsid w:val="55C58BC5"/>
    <w:rsid w:val="55CE75D7"/>
    <w:rsid w:val="55CFBB49"/>
    <w:rsid w:val="55D08E28"/>
    <w:rsid w:val="55DEBADA"/>
    <w:rsid w:val="55E4F61C"/>
    <w:rsid w:val="55FF3BE7"/>
    <w:rsid w:val="56060890"/>
    <w:rsid w:val="561B13A6"/>
    <w:rsid w:val="5624969E"/>
    <w:rsid w:val="56253D6A"/>
    <w:rsid w:val="562A7367"/>
    <w:rsid w:val="56377558"/>
    <w:rsid w:val="5644350E"/>
    <w:rsid w:val="564B4E31"/>
    <w:rsid w:val="56507B2B"/>
    <w:rsid w:val="5681FFC4"/>
    <w:rsid w:val="568BE679"/>
    <w:rsid w:val="56ADD7BB"/>
    <w:rsid w:val="56AEB74D"/>
    <w:rsid w:val="56B3ACC1"/>
    <w:rsid w:val="56BF10B4"/>
    <w:rsid w:val="56CCC0C5"/>
    <w:rsid w:val="56D58DB1"/>
    <w:rsid w:val="56EBC0B6"/>
    <w:rsid w:val="56F0FE54"/>
    <w:rsid w:val="56F30EEA"/>
    <w:rsid w:val="56F3B758"/>
    <w:rsid w:val="5701C30C"/>
    <w:rsid w:val="57054348"/>
    <w:rsid w:val="5706F865"/>
    <w:rsid w:val="570B74D8"/>
    <w:rsid w:val="57224EA9"/>
    <w:rsid w:val="5725B8EC"/>
    <w:rsid w:val="572E9D95"/>
    <w:rsid w:val="57365896"/>
    <w:rsid w:val="5739E2E4"/>
    <w:rsid w:val="573DBE1C"/>
    <w:rsid w:val="5749905B"/>
    <w:rsid w:val="57520A81"/>
    <w:rsid w:val="5756BA66"/>
    <w:rsid w:val="5758966B"/>
    <w:rsid w:val="576D6E27"/>
    <w:rsid w:val="577ACB03"/>
    <w:rsid w:val="578AAE6F"/>
    <w:rsid w:val="579536A3"/>
    <w:rsid w:val="5799AD35"/>
    <w:rsid w:val="57B3CA17"/>
    <w:rsid w:val="57B41704"/>
    <w:rsid w:val="57BFA2EF"/>
    <w:rsid w:val="57CA4CC3"/>
    <w:rsid w:val="57CA70D7"/>
    <w:rsid w:val="57D9CC95"/>
    <w:rsid w:val="57EC25CA"/>
    <w:rsid w:val="5814A9F3"/>
    <w:rsid w:val="582CE808"/>
    <w:rsid w:val="582E4EA4"/>
    <w:rsid w:val="5830A06B"/>
    <w:rsid w:val="5831B214"/>
    <w:rsid w:val="5834C3B8"/>
    <w:rsid w:val="585D490D"/>
    <w:rsid w:val="5863999B"/>
    <w:rsid w:val="586879E8"/>
    <w:rsid w:val="587C04E3"/>
    <w:rsid w:val="58962A80"/>
    <w:rsid w:val="58996F2F"/>
    <w:rsid w:val="58A84816"/>
    <w:rsid w:val="58C6397A"/>
    <w:rsid w:val="58F3A08C"/>
    <w:rsid w:val="58F9248B"/>
    <w:rsid w:val="5903A885"/>
    <w:rsid w:val="590F9608"/>
    <w:rsid w:val="591D515C"/>
    <w:rsid w:val="5924FD8C"/>
    <w:rsid w:val="5926C043"/>
    <w:rsid w:val="592DEE18"/>
    <w:rsid w:val="5937E3A3"/>
    <w:rsid w:val="593BCAEF"/>
    <w:rsid w:val="5978CBC2"/>
    <w:rsid w:val="598A9FBF"/>
    <w:rsid w:val="5990E55C"/>
    <w:rsid w:val="5997EB66"/>
    <w:rsid w:val="5998777B"/>
    <w:rsid w:val="599948FF"/>
    <w:rsid w:val="59A13DA3"/>
    <w:rsid w:val="59A388DC"/>
    <w:rsid w:val="59CF5D26"/>
    <w:rsid w:val="59E7864C"/>
    <w:rsid w:val="5A02FF32"/>
    <w:rsid w:val="5A0D6187"/>
    <w:rsid w:val="5A1241CB"/>
    <w:rsid w:val="5A145FC2"/>
    <w:rsid w:val="5A18E27D"/>
    <w:rsid w:val="5A192403"/>
    <w:rsid w:val="5A1EAE98"/>
    <w:rsid w:val="5A20AB34"/>
    <w:rsid w:val="5A217A39"/>
    <w:rsid w:val="5A27A558"/>
    <w:rsid w:val="5A29CD6B"/>
    <w:rsid w:val="5A40FF8B"/>
    <w:rsid w:val="5A419703"/>
    <w:rsid w:val="5A47E862"/>
    <w:rsid w:val="5A4822C8"/>
    <w:rsid w:val="5A64C530"/>
    <w:rsid w:val="5A6F69EC"/>
    <w:rsid w:val="5A6FC7A8"/>
    <w:rsid w:val="5A75AD2A"/>
    <w:rsid w:val="5A77A177"/>
    <w:rsid w:val="5A88A5EF"/>
    <w:rsid w:val="5A90008F"/>
    <w:rsid w:val="5AA11857"/>
    <w:rsid w:val="5AA48E2D"/>
    <w:rsid w:val="5AB84E48"/>
    <w:rsid w:val="5ABA3D2B"/>
    <w:rsid w:val="5AC8AC2F"/>
    <w:rsid w:val="5ADE0B10"/>
    <w:rsid w:val="5AE7039C"/>
    <w:rsid w:val="5AED808C"/>
    <w:rsid w:val="5AEE2DE4"/>
    <w:rsid w:val="5AF3F12E"/>
    <w:rsid w:val="5AF55586"/>
    <w:rsid w:val="5B119306"/>
    <w:rsid w:val="5B127E0B"/>
    <w:rsid w:val="5B16EFDB"/>
    <w:rsid w:val="5B28C226"/>
    <w:rsid w:val="5B292661"/>
    <w:rsid w:val="5B2E90C8"/>
    <w:rsid w:val="5B31BBC3"/>
    <w:rsid w:val="5B365FF7"/>
    <w:rsid w:val="5B39BF75"/>
    <w:rsid w:val="5B39F6A9"/>
    <w:rsid w:val="5B3ABD0F"/>
    <w:rsid w:val="5B439133"/>
    <w:rsid w:val="5B43F87C"/>
    <w:rsid w:val="5B49E12E"/>
    <w:rsid w:val="5B54A943"/>
    <w:rsid w:val="5B60E087"/>
    <w:rsid w:val="5B79FF1C"/>
    <w:rsid w:val="5B845A3D"/>
    <w:rsid w:val="5B848E18"/>
    <w:rsid w:val="5B972230"/>
    <w:rsid w:val="5B97C3CD"/>
    <w:rsid w:val="5BB4E73E"/>
    <w:rsid w:val="5BD15CBB"/>
    <w:rsid w:val="5BD3C76B"/>
    <w:rsid w:val="5BEF9E5A"/>
    <w:rsid w:val="5BF106CE"/>
    <w:rsid w:val="5C0C7AF5"/>
    <w:rsid w:val="5C124F2E"/>
    <w:rsid w:val="5C26CF88"/>
    <w:rsid w:val="5C2DFC77"/>
    <w:rsid w:val="5C3718E5"/>
    <w:rsid w:val="5C416F6A"/>
    <w:rsid w:val="5C4D3B3B"/>
    <w:rsid w:val="5C55C4D8"/>
    <w:rsid w:val="5C7AEDD1"/>
    <w:rsid w:val="5C8F81D4"/>
    <w:rsid w:val="5CA3E4A8"/>
    <w:rsid w:val="5CAD90D7"/>
    <w:rsid w:val="5CAF68D1"/>
    <w:rsid w:val="5CB4C59C"/>
    <w:rsid w:val="5CBEBB94"/>
    <w:rsid w:val="5CCB19FC"/>
    <w:rsid w:val="5CDBE09F"/>
    <w:rsid w:val="5CE811ED"/>
    <w:rsid w:val="5CFCF822"/>
    <w:rsid w:val="5D11F956"/>
    <w:rsid w:val="5D12E177"/>
    <w:rsid w:val="5D1309CE"/>
    <w:rsid w:val="5D1C44BA"/>
    <w:rsid w:val="5D66B97E"/>
    <w:rsid w:val="5D6F019E"/>
    <w:rsid w:val="5D7B5F6A"/>
    <w:rsid w:val="5D81D999"/>
    <w:rsid w:val="5D8AEFC4"/>
    <w:rsid w:val="5DA50EE7"/>
    <w:rsid w:val="5DB19678"/>
    <w:rsid w:val="5DBC410E"/>
    <w:rsid w:val="5DCCBDFE"/>
    <w:rsid w:val="5DD309D4"/>
    <w:rsid w:val="5DD53765"/>
    <w:rsid w:val="5DDB9014"/>
    <w:rsid w:val="5DDC868B"/>
    <w:rsid w:val="5DF46ACF"/>
    <w:rsid w:val="5E083052"/>
    <w:rsid w:val="5E150D8F"/>
    <w:rsid w:val="5E35D0E5"/>
    <w:rsid w:val="5E39F331"/>
    <w:rsid w:val="5E455009"/>
    <w:rsid w:val="5E496138"/>
    <w:rsid w:val="5E4D947E"/>
    <w:rsid w:val="5E5AEB00"/>
    <w:rsid w:val="5E5C77D9"/>
    <w:rsid w:val="5E76EB14"/>
    <w:rsid w:val="5E772A0E"/>
    <w:rsid w:val="5E815225"/>
    <w:rsid w:val="5E845CAD"/>
    <w:rsid w:val="5E9A1510"/>
    <w:rsid w:val="5EA92481"/>
    <w:rsid w:val="5EAA2BEC"/>
    <w:rsid w:val="5EAAA71F"/>
    <w:rsid w:val="5EAEEA41"/>
    <w:rsid w:val="5EB0D215"/>
    <w:rsid w:val="5EB710C4"/>
    <w:rsid w:val="5EC18E4F"/>
    <w:rsid w:val="5EDBBD63"/>
    <w:rsid w:val="5EF2A5B6"/>
    <w:rsid w:val="5EF2FBA7"/>
    <w:rsid w:val="5EF4CCEC"/>
    <w:rsid w:val="5EF5834B"/>
    <w:rsid w:val="5EF92DC1"/>
    <w:rsid w:val="5F0FFEA2"/>
    <w:rsid w:val="5F149B77"/>
    <w:rsid w:val="5F160CAB"/>
    <w:rsid w:val="5F244D16"/>
    <w:rsid w:val="5F3A35C3"/>
    <w:rsid w:val="5F503BC9"/>
    <w:rsid w:val="5F614990"/>
    <w:rsid w:val="5F7958BF"/>
    <w:rsid w:val="5F811243"/>
    <w:rsid w:val="5F84343C"/>
    <w:rsid w:val="5F9301D7"/>
    <w:rsid w:val="5F9CE79B"/>
    <w:rsid w:val="5FBDCCC5"/>
    <w:rsid w:val="5FE71EB9"/>
    <w:rsid w:val="5FE97DB9"/>
    <w:rsid w:val="5FFDFBB7"/>
    <w:rsid w:val="60084622"/>
    <w:rsid w:val="60179310"/>
    <w:rsid w:val="601D5FEF"/>
    <w:rsid w:val="601DEC47"/>
    <w:rsid w:val="601E66A6"/>
    <w:rsid w:val="60247137"/>
    <w:rsid w:val="602B6570"/>
    <w:rsid w:val="602CA288"/>
    <w:rsid w:val="602EFF6D"/>
    <w:rsid w:val="602F7D04"/>
    <w:rsid w:val="604F69F1"/>
    <w:rsid w:val="6058060F"/>
    <w:rsid w:val="6059944C"/>
    <w:rsid w:val="6059DE6D"/>
    <w:rsid w:val="605B6A63"/>
    <w:rsid w:val="6069B288"/>
    <w:rsid w:val="6072CC55"/>
    <w:rsid w:val="6075FA2D"/>
    <w:rsid w:val="60775AF3"/>
    <w:rsid w:val="6086B569"/>
    <w:rsid w:val="608BA581"/>
    <w:rsid w:val="609515DC"/>
    <w:rsid w:val="609E3C67"/>
    <w:rsid w:val="60A62975"/>
    <w:rsid w:val="60B1266F"/>
    <w:rsid w:val="60B4B446"/>
    <w:rsid w:val="60B5C748"/>
    <w:rsid w:val="60B8C2CA"/>
    <w:rsid w:val="60C1B4A1"/>
    <w:rsid w:val="60D75FE5"/>
    <w:rsid w:val="60D92DC5"/>
    <w:rsid w:val="60DB8BEE"/>
    <w:rsid w:val="60E09F81"/>
    <w:rsid w:val="60E3F762"/>
    <w:rsid w:val="60E6E514"/>
    <w:rsid w:val="60EA5D65"/>
    <w:rsid w:val="60EC0856"/>
    <w:rsid w:val="60ED62AA"/>
    <w:rsid w:val="60EF9DC0"/>
    <w:rsid w:val="60FECED1"/>
    <w:rsid w:val="61013D3E"/>
    <w:rsid w:val="6105B41F"/>
    <w:rsid w:val="61063C86"/>
    <w:rsid w:val="611367B3"/>
    <w:rsid w:val="611E8840"/>
    <w:rsid w:val="612AACAB"/>
    <w:rsid w:val="6137BC59"/>
    <w:rsid w:val="613D8EA7"/>
    <w:rsid w:val="61429DF0"/>
    <w:rsid w:val="616AFE05"/>
    <w:rsid w:val="616FB072"/>
    <w:rsid w:val="6186FD67"/>
    <w:rsid w:val="61879B94"/>
    <w:rsid w:val="618BCC20"/>
    <w:rsid w:val="61A3BC01"/>
    <w:rsid w:val="61A4AD89"/>
    <w:rsid w:val="61AF02FE"/>
    <w:rsid w:val="61B49205"/>
    <w:rsid w:val="61B60922"/>
    <w:rsid w:val="61BC114F"/>
    <w:rsid w:val="61C0ACA1"/>
    <w:rsid w:val="61C45F33"/>
    <w:rsid w:val="61C865EA"/>
    <w:rsid w:val="61E10983"/>
    <w:rsid w:val="61F043A3"/>
    <w:rsid w:val="61F1D903"/>
    <w:rsid w:val="61F4E8BA"/>
    <w:rsid w:val="61F9567F"/>
    <w:rsid w:val="61FE3C6F"/>
    <w:rsid w:val="62073D81"/>
    <w:rsid w:val="620A2DCE"/>
    <w:rsid w:val="622159B4"/>
    <w:rsid w:val="622CD15A"/>
    <w:rsid w:val="622FB74D"/>
    <w:rsid w:val="62316859"/>
    <w:rsid w:val="6235D5D1"/>
    <w:rsid w:val="62361C5A"/>
    <w:rsid w:val="623892B0"/>
    <w:rsid w:val="624852CA"/>
    <w:rsid w:val="624EA353"/>
    <w:rsid w:val="62552CEB"/>
    <w:rsid w:val="62648CF9"/>
    <w:rsid w:val="627213EE"/>
    <w:rsid w:val="62843F15"/>
    <w:rsid w:val="6288571E"/>
    <w:rsid w:val="628F79B4"/>
    <w:rsid w:val="6291BCAD"/>
    <w:rsid w:val="629B1561"/>
    <w:rsid w:val="629F5623"/>
    <w:rsid w:val="62A27058"/>
    <w:rsid w:val="62A344E3"/>
    <w:rsid w:val="62A97E3D"/>
    <w:rsid w:val="62C81E76"/>
    <w:rsid w:val="62DA55B8"/>
    <w:rsid w:val="62DC8B13"/>
    <w:rsid w:val="62EECA3F"/>
    <w:rsid w:val="62F3BCF0"/>
    <w:rsid w:val="62F7EE46"/>
    <w:rsid w:val="62F8DAF1"/>
    <w:rsid w:val="6302EA07"/>
    <w:rsid w:val="63069937"/>
    <w:rsid w:val="630ADCEB"/>
    <w:rsid w:val="63103100"/>
    <w:rsid w:val="63109ADA"/>
    <w:rsid w:val="631C7F3C"/>
    <w:rsid w:val="6320FD0B"/>
    <w:rsid w:val="63308631"/>
    <w:rsid w:val="63385F00"/>
    <w:rsid w:val="63400E7E"/>
    <w:rsid w:val="635221F8"/>
    <w:rsid w:val="635D0A55"/>
    <w:rsid w:val="63684544"/>
    <w:rsid w:val="6371D0F5"/>
    <w:rsid w:val="6371D62C"/>
    <w:rsid w:val="6373907B"/>
    <w:rsid w:val="6378D7D0"/>
    <w:rsid w:val="637F65CC"/>
    <w:rsid w:val="63856A0C"/>
    <w:rsid w:val="638819BE"/>
    <w:rsid w:val="638D8CBE"/>
    <w:rsid w:val="6394F250"/>
    <w:rsid w:val="639514A2"/>
    <w:rsid w:val="63964FCA"/>
    <w:rsid w:val="63A0D772"/>
    <w:rsid w:val="63B03040"/>
    <w:rsid w:val="63B5877A"/>
    <w:rsid w:val="63B731B3"/>
    <w:rsid w:val="63BA0BC4"/>
    <w:rsid w:val="63C18905"/>
    <w:rsid w:val="63C29B9B"/>
    <w:rsid w:val="63CCC231"/>
    <w:rsid w:val="63E42F44"/>
    <w:rsid w:val="63E4523D"/>
    <w:rsid w:val="63E54783"/>
    <w:rsid w:val="63ECFDB1"/>
    <w:rsid w:val="63F27063"/>
    <w:rsid w:val="63FB758C"/>
    <w:rsid w:val="6421FE27"/>
    <w:rsid w:val="64245FDB"/>
    <w:rsid w:val="64497DEC"/>
    <w:rsid w:val="6464ADBD"/>
    <w:rsid w:val="64734137"/>
    <w:rsid w:val="64946802"/>
    <w:rsid w:val="64A57188"/>
    <w:rsid w:val="64A5E9DA"/>
    <w:rsid w:val="64C2B682"/>
    <w:rsid w:val="64C2F48A"/>
    <w:rsid w:val="64D053A2"/>
    <w:rsid w:val="64E2C899"/>
    <w:rsid w:val="64E61E82"/>
    <w:rsid w:val="64E85CF2"/>
    <w:rsid w:val="64E8AAAD"/>
    <w:rsid w:val="64EAF27B"/>
    <w:rsid w:val="64FEFFD2"/>
    <w:rsid w:val="65083307"/>
    <w:rsid w:val="65245A59"/>
    <w:rsid w:val="6531185F"/>
    <w:rsid w:val="6542B15E"/>
    <w:rsid w:val="654E704C"/>
    <w:rsid w:val="6553AA28"/>
    <w:rsid w:val="6554E264"/>
    <w:rsid w:val="655F5AFC"/>
    <w:rsid w:val="6567D3A7"/>
    <w:rsid w:val="6574E4BF"/>
    <w:rsid w:val="657A5C93"/>
    <w:rsid w:val="657F9414"/>
    <w:rsid w:val="659128B4"/>
    <w:rsid w:val="659A1366"/>
    <w:rsid w:val="65B9F368"/>
    <w:rsid w:val="65BF3B80"/>
    <w:rsid w:val="65C9E355"/>
    <w:rsid w:val="65D243EA"/>
    <w:rsid w:val="65E552BB"/>
    <w:rsid w:val="65F4E0BC"/>
    <w:rsid w:val="65F6386C"/>
    <w:rsid w:val="66005309"/>
    <w:rsid w:val="6603E285"/>
    <w:rsid w:val="66043C94"/>
    <w:rsid w:val="6609F1E9"/>
    <w:rsid w:val="660AD2F1"/>
    <w:rsid w:val="660B9D16"/>
    <w:rsid w:val="66115194"/>
    <w:rsid w:val="66215514"/>
    <w:rsid w:val="66283FE4"/>
    <w:rsid w:val="663430DB"/>
    <w:rsid w:val="6635A6C6"/>
    <w:rsid w:val="664DFD96"/>
    <w:rsid w:val="66593A6D"/>
    <w:rsid w:val="6667C1F5"/>
    <w:rsid w:val="66789CBB"/>
    <w:rsid w:val="66796D63"/>
    <w:rsid w:val="66A15E85"/>
    <w:rsid w:val="66A3391F"/>
    <w:rsid w:val="66A98275"/>
    <w:rsid w:val="66A99B08"/>
    <w:rsid w:val="66AA3022"/>
    <w:rsid w:val="66ADDDEE"/>
    <w:rsid w:val="66C1B2BE"/>
    <w:rsid w:val="66DC84DD"/>
    <w:rsid w:val="66E8F95C"/>
    <w:rsid w:val="66F12EE3"/>
    <w:rsid w:val="66F9D26A"/>
    <w:rsid w:val="6709B7AC"/>
    <w:rsid w:val="6716CBBF"/>
    <w:rsid w:val="67223FBB"/>
    <w:rsid w:val="6723D3B5"/>
    <w:rsid w:val="6725346F"/>
    <w:rsid w:val="6725578B"/>
    <w:rsid w:val="673224C7"/>
    <w:rsid w:val="67357EBD"/>
    <w:rsid w:val="6735A068"/>
    <w:rsid w:val="67433BE3"/>
    <w:rsid w:val="67575760"/>
    <w:rsid w:val="675A4659"/>
    <w:rsid w:val="676383B2"/>
    <w:rsid w:val="676D5A7A"/>
    <w:rsid w:val="6770C114"/>
    <w:rsid w:val="6777706B"/>
    <w:rsid w:val="677A3706"/>
    <w:rsid w:val="677CC2D9"/>
    <w:rsid w:val="67971ABA"/>
    <w:rsid w:val="679A7A76"/>
    <w:rsid w:val="67A707F9"/>
    <w:rsid w:val="67ADBAFC"/>
    <w:rsid w:val="67B2370C"/>
    <w:rsid w:val="67BA2492"/>
    <w:rsid w:val="67CBE400"/>
    <w:rsid w:val="67D75CFB"/>
    <w:rsid w:val="67E34814"/>
    <w:rsid w:val="67E6D895"/>
    <w:rsid w:val="67EBC1AF"/>
    <w:rsid w:val="67ED0436"/>
    <w:rsid w:val="67F60DF8"/>
    <w:rsid w:val="6809DF80"/>
    <w:rsid w:val="68114AB3"/>
    <w:rsid w:val="68228E5E"/>
    <w:rsid w:val="682946B5"/>
    <w:rsid w:val="682DAFED"/>
    <w:rsid w:val="683A4BF5"/>
    <w:rsid w:val="68483BCF"/>
    <w:rsid w:val="686B020C"/>
    <w:rsid w:val="68826974"/>
    <w:rsid w:val="688E17DB"/>
    <w:rsid w:val="68A07AAE"/>
    <w:rsid w:val="68A8BA03"/>
    <w:rsid w:val="68AABA2D"/>
    <w:rsid w:val="68B2EC0A"/>
    <w:rsid w:val="68B8697F"/>
    <w:rsid w:val="68C652DC"/>
    <w:rsid w:val="68D170F9"/>
    <w:rsid w:val="68D34DAF"/>
    <w:rsid w:val="68E40AD7"/>
    <w:rsid w:val="690CE50C"/>
    <w:rsid w:val="6911B1DC"/>
    <w:rsid w:val="6912DAE8"/>
    <w:rsid w:val="6926F909"/>
    <w:rsid w:val="693551C1"/>
    <w:rsid w:val="69476BE1"/>
    <w:rsid w:val="694EC0F4"/>
    <w:rsid w:val="694F3511"/>
    <w:rsid w:val="69702E1C"/>
    <w:rsid w:val="69744225"/>
    <w:rsid w:val="6983A868"/>
    <w:rsid w:val="6985A934"/>
    <w:rsid w:val="69881370"/>
    <w:rsid w:val="699819AD"/>
    <w:rsid w:val="699F63AA"/>
    <w:rsid w:val="69A229B4"/>
    <w:rsid w:val="69DA1422"/>
    <w:rsid w:val="69E12419"/>
    <w:rsid w:val="69E1FC08"/>
    <w:rsid w:val="69F2D34E"/>
    <w:rsid w:val="6A032831"/>
    <w:rsid w:val="6A08274D"/>
    <w:rsid w:val="6A21BCE7"/>
    <w:rsid w:val="6A3EBAA9"/>
    <w:rsid w:val="6A4DFD42"/>
    <w:rsid w:val="6A567681"/>
    <w:rsid w:val="6A5D6749"/>
    <w:rsid w:val="6A606709"/>
    <w:rsid w:val="6A63C8E2"/>
    <w:rsid w:val="6A6D0E89"/>
    <w:rsid w:val="6A7318D1"/>
    <w:rsid w:val="6A7C98F3"/>
    <w:rsid w:val="6A869296"/>
    <w:rsid w:val="6A8D648A"/>
    <w:rsid w:val="6A925C11"/>
    <w:rsid w:val="6AA25050"/>
    <w:rsid w:val="6AA3D480"/>
    <w:rsid w:val="6AB45C81"/>
    <w:rsid w:val="6AB7FCBD"/>
    <w:rsid w:val="6AB9C02D"/>
    <w:rsid w:val="6ABEE447"/>
    <w:rsid w:val="6AC814B5"/>
    <w:rsid w:val="6AC92359"/>
    <w:rsid w:val="6ADF033D"/>
    <w:rsid w:val="6B03DE99"/>
    <w:rsid w:val="6B0CF279"/>
    <w:rsid w:val="6B399D2F"/>
    <w:rsid w:val="6B39B609"/>
    <w:rsid w:val="6B572505"/>
    <w:rsid w:val="6B87969D"/>
    <w:rsid w:val="6B87FB44"/>
    <w:rsid w:val="6B890FC0"/>
    <w:rsid w:val="6B926CED"/>
    <w:rsid w:val="6B94F9E3"/>
    <w:rsid w:val="6B970FF8"/>
    <w:rsid w:val="6BA1790B"/>
    <w:rsid w:val="6BA3E183"/>
    <w:rsid w:val="6BCAE3CA"/>
    <w:rsid w:val="6BD5031B"/>
    <w:rsid w:val="6BD9B49A"/>
    <w:rsid w:val="6BDA2165"/>
    <w:rsid w:val="6BEACEAE"/>
    <w:rsid w:val="6BF6D355"/>
    <w:rsid w:val="6C079324"/>
    <w:rsid w:val="6C09BE33"/>
    <w:rsid w:val="6C0AED23"/>
    <w:rsid w:val="6C117CEE"/>
    <w:rsid w:val="6C22BF08"/>
    <w:rsid w:val="6C314150"/>
    <w:rsid w:val="6C3864EE"/>
    <w:rsid w:val="6C438EDE"/>
    <w:rsid w:val="6C787CAB"/>
    <w:rsid w:val="6C7AD2E8"/>
    <w:rsid w:val="6C8DCE75"/>
    <w:rsid w:val="6CA048F9"/>
    <w:rsid w:val="6CA16D94"/>
    <w:rsid w:val="6CA302F9"/>
    <w:rsid w:val="6CB12991"/>
    <w:rsid w:val="6CC2CD1F"/>
    <w:rsid w:val="6CD4CCA0"/>
    <w:rsid w:val="6CD53E69"/>
    <w:rsid w:val="6CDFC63D"/>
    <w:rsid w:val="6CE05222"/>
    <w:rsid w:val="6CE50BE1"/>
    <w:rsid w:val="6CF2C77C"/>
    <w:rsid w:val="6CFB1AB4"/>
    <w:rsid w:val="6D2A1E30"/>
    <w:rsid w:val="6D3193E6"/>
    <w:rsid w:val="6D3B8A91"/>
    <w:rsid w:val="6D58F077"/>
    <w:rsid w:val="6D58FAB0"/>
    <w:rsid w:val="6D5B1392"/>
    <w:rsid w:val="6D5EA465"/>
    <w:rsid w:val="6D62A748"/>
    <w:rsid w:val="6D6B949F"/>
    <w:rsid w:val="6D6E4357"/>
    <w:rsid w:val="6D6E99F8"/>
    <w:rsid w:val="6D70A487"/>
    <w:rsid w:val="6D86357C"/>
    <w:rsid w:val="6D876F04"/>
    <w:rsid w:val="6DA81E4A"/>
    <w:rsid w:val="6DB7DEE5"/>
    <w:rsid w:val="6DC671A6"/>
    <w:rsid w:val="6DD0215C"/>
    <w:rsid w:val="6DD3B507"/>
    <w:rsid w:val="6DDC3739"/>
    <w:rsid w:val="6DEB174F"/>
    <w:rsid w:val="6DEC0E82"/>
    <w:rsid w:val="6DEF0150"/>
    <w:rsid w:val="6DEF7442"/>
    <w:rsid w:val="6DFB46B3"/>
    <w:rsid w:val="6E0070B7"/>
    <w:rsid w:val="6E0BA503"/>
    <w:rsid w:val="6E1CA36C"/>
    <w:rsid w:val="6E1EC614"/>
    <w:rsid w:val="6E1FDFCA"/>
    <w:rsid w:val="6E21BB89"/>
    <w:rsid w:val="6E3F84AF"/>
    <w:rsid w:val="6E4DBAD0"/>
    <w:rsid w:val="6E53B888"/>
    <w:rsid w:val="6E5FBE3B"/>
    <w:rsid w:val="6E611D17"/>
    <w:rsid w:val="6E61FF02"/>
    <w:rsid w:val="6E690D40"/>
    <w:rsid w:val="6E7F7C82"/>
    <w:rsid w:val="6E8A0942"/>
    <w:rsid w:val="6E916790"/>
    <w:rsid w:val="6E9F72F6"/>
    <w:rsid w:val="6EA7B148"/>
    <w:rsid w:val="6EAF09EA"/>
    <w:rsid w:val="6EB33F88"/>
    <w:rsid w:val="6EC67647"/>
    <w:rsid w:val="6ECDBEDB"/>
    <w:rsid w:val="6ECE38E5"/>
    <w:rsid w:val="6ED68A1E"/>
    <w:rsid w:val="6EEE47ED"/>
    <w:rsid w:val="6F017B4B"/>
    <w:rsid w:val="6F196D13"/>
    <w:rsid w:val="6F19C26F"/>
    <w:rsid w:val="6F1D5F9A"/>
    <w:rsid w:val="6F2F44A5"/>
    <w:rsid w:val="6F335765"/>
    <w:rsid w:val="6F3C9E6B"/>
    <w:rsid w:val="6F41F0D4"/>
    <w:rsid w:val="6F4748AA"/>
    <w:rsid w:val="6F53DDEB"/>
    <w:rsid w:val="6F63868E"/>
    <w:rsid w:val="6F64264C"/>
    <w:rsid w:val="6F834BDB"/>
    <w:rsid w:val="6F955B14"/>
    <w:rsid w:val="6FA1CF1C"/>
    <w:rsid w:val="6FBA5419"/>
    <w:rsid w:val="6FD4DA03"/>
    <w:rsid w:val="6FD6B074"/>
    <w:rsid w:val="6FE72C24"/>
    <w:rsid w:val="6FECDE40"/>
    <w:rsid w:val="6FEE5EF0"/>
    <w:rsid w:val="6FFEBFEF"/>
    <w:rsid w:val="6FFF6D92"/>
    <w:rsid w:val="7003E0C9"/>
    <w:rsid w:val="7011B01B"/>
    <w:rsid w:val="70285A57"/>
    <w:rsid w:val="702C9252"/>
    <w:rsid w:val="702E3BC9"/>
    <w:rsid w:val="7037BD31"/>
    <w:rsid w:val="703BBD31"/>
    <w:rsid w:val="7052822A"/>
    <w:rsid w:val="706B464F"/>
    <w:rsid w:val="707BA1D6"/>
    <w:rsid w:val="709800E2"/>
    <w:rsid w:val="70B1D0FE"/>
    <w:rsid w:val="70BAF9C8"/>
    <w:rsid w:val="70C1AB14"/>
    <w:rsid w:val="70C9F1A9"/>
    <w:rsid w:val="70CDABAA"/>
    <w:rsid w:val="70DA6C97"/>
    <w:rsid w:val="70DF3C63"/>
    <w:rsid w:val="70E4ACA2"/>
    <w:rsid w:val="70EA31B0"/>
    <w:rsid w:val="70F08AA4"/>
    <w:rsid w:val="7109E970"/>
    <w:rsid w:val="710CBD89"/>
    <w:rsid w:val="710D31B3"/>
    <w:rsid w:val="71285FE4"/>
    <w:rsid w:val="712C9FD7"/>
    <w:rsid w:val="712D12C0"/>
    <w:rsid w:val="712F3BDF"/>
    <w:rsid w:val="71371C97"/>
    <w:rsid w:val="71384EB2"/>
    <w:rsid w:val="713FBA86"/>
    <w:rsid w:val="7147A125"/>
    <w:rsid w:val="71579D32"/>
    <w:rsid w:val="715E60B4"/>
    <w:rsid w:val="71602135"/>
    <w:rsid w:val="71737402"/>
    <w:rsid w:val="717681C5"/>
    <w:rsid w:val="718168EE"/>
    <w:rsid w:val="7181909F"/>
    <w:rsid w:val="71835F9D"/>
    <w:rsid w:val="7187B155"/>
    <w:rsid w:val="71903260"/>
    <w:rsid w:val="71958C3E"/>
    <w:rsid w:val="7199A3A0"/>
    <w:rsid w:val="719B8DDD"/>
    <w:rsid w:val="71A6906F"/>
    <w:rsid w:val="71B031B9"/>
    <w:rsid w:val="71B6F10A"/>
    <w:rsid w:val="71C4CA8B"/>
    <w:rsid w:val="71C62128"/>
    <w:rsid w:val="71CC9C2B"/>
    <w:rsid w:val="71CDB361"/>
    <w:rsid w:val="71D7AD33"/>
    <w:rsid w:val="71EB3E03"/>
    <w:rsid w:val="71EEFCE8"/>
    <w:rsid w:val="71F02BC9"/>
    <w:rsid w:val="71F0CDA9"/>
    <w:rsid w:val="71F22D5C"/>
    <w:rsid w:val="71FD6D14"/>
    <w:rsid w:val="7202E7F9"/>
    <w:rsid w:val="720EB4DD"/>
    <w:rsid w:val="72188FE8"/>
    <w:rsid w:val="723A9D4D"/>
    <w:rsid w:val="723BF669"/>
    <w:rsid w:val="7243EBC6"/>
    <w:rsid w:val="7249656E"/>
    <w:rsid w:val="724A2710"/>
    <w:rsid w:val="725271DA"/>
    <w:rsid w:val="725448CF"/>
    <w:rsid w:val="7254A409"/>
    <w:rsid w:val="7266C6BD"/>
    <w:rsid w:val="726EDBAF"/>
    <w:rsid w:val="7270AE85"/>
    <w:rsid w:val="727A8347"/>
    <w:rsid w:val="727CCF15"/>
    <w:rsid w:val="727F8B7C"/>
    <w:rsid w:val="7280DE00"/>
    <w:rsid w:val="7288C475"/>
    <w:rsid w:val="728A3485"/>
    <w:rsid w:val="72915A57"/>
    <w:rsid w:val="72997934"/>
    <w:rsid w:val="729C5CC7"/>
    <w:rsid w:val="72B2609C"/>
    <w:rsid w:val="72C95A06"/>
    <w:rsid w:val="72F3A064"/>
    <w:rsid w:val="72F7B1A3"/>
    <w:rsid w:val="730176D4"/>
    <w:rsid w:val="73154A3A"/>
    <w:rsid w:val="7317826B"/>
    <w:rsid w:val="731DE12D"/>
    <w:rsid w:val="731F6E79"/>
    <w:rsid w:val="7329A1F7"/>
    <w:rsid w:val="732B7F9E"/>
    <w:rsid w:val="73303942"/>
    <w:rsid w:val="7336826F"/>
    <w:rsid w:val="734DDBB9"/>
    <w:rsid w:val="736E73B6"/>
    <w:rsid w:val="736EBAE8"/>
    <w:rsid w:val="7374BB92"/>
    <w:rsid w:val="7376DC32"/>
    <w:rsid w:val="738073DB"/>
    <w:rsid w:val="738A35C2"/>
    <w:rsid w:val="738F030C"/>
    <w:rsid w:val="73968B01"/>
    <w:rsid w:val="7397F42B"/>
    <w:rsid w:val="7399622F"/>
    <w:rsid w:val="73B9983B"/>
    <w:rsid w:val="73B9A82D"/>
    <w:rsid w:val="73C75A55"/>
    <w:rsid w:val="73C787F7"/>
    <w:rsid w:val="73CCF74D"/>
    <w:rsid w:val="73DC8174"/>
    <w:rsid w:val="73EF0E10"/>
    <w:rsid w:val="73FCA4D5"/>
    <w:rsid w:val="73FEEA13"/>
    <w:rsid w:val="7403E48C"/>
    <w:rsid w:val="7405C57F"/>
    <w:rsid w:val="7409C6F7"/>
    <w:rsid w:val="741475B3"/>
    <w:rsid w:val="74173394"/>
    <w:rsid w:val="74270DA5"/>
    <w:rsid w:val="742B35EE"/>
    <w:rsid w:val="743585F5"/>
    <w:rsid w:val="74361BA0"/>
    <w:rsid w:val="743842E0"/>
    <w:rsid w:val="7438CB64"/>
    <w:rsid w:val="7443C6D3"/>
    <w:rsid w:val="744CF215"/>
    <w:rsid w:val="74562378"/>
    <w:rsid w:val="74617925"/>
    <w:rsid w:val="746A64FD"/>
    <w:rsid w:val="747D39CF"/>
    <w:rsid w:val="74A8CAF8"/>
    <w:rsid w:val="74B1C41E"/>
    <w:rsid w:val="74BBEE4D"/>
    <w:rsid w:val="74CBF8E1"/>
    <w:rsid w:val="74D45AA5"/>
    <w:rsid w:val="74EACB43"/>
    <w:rsid w:val="74F0C1D7"/>
    <w:rsid w:val="74F9F8C2"/>
    <w:rsid w:val="74FA0301"/>
    <w:rsid w:val="750BF15C"/>
    <w:rsid w:val="7512CF34"/>
    <w:rsid w:val="7519DBD1"/>
    <w:rsid w:val="751F7746"/>
    <w:rsid w:val="752E62B8"/>
    <w:rsid w:val="752F6023"/>
    <w:rsid w:val="7537FBE2"/>
    <w:rsid w:val="7546BBAD"/>
    <w:rsid w:val="754722A2"/>
    <w:rsid w:val="755A847A"/>
    <w:rsid w:val="756A95B1"/>
    <w:rsid w:val="758ACC1C"/>
    <w:rsid w:val="758AF271"/>
    <w:rsid w:val="75907280"/>
    <w:rsid w:val="75910EC4"/>
    <w:rsid w:val="75987BCF"/>
    <w:rsid w:val="759C255A"/>
    <w:rsid w:val="75AAF4F2"/>
    <w:rsid w:val="75BF86FD"/>
    <w:rsid w:val="75C5BBC3"/>
    <w:rsid w:val="75CB4F4B"/>
    <w:rsid w:val="75E8AF05"/>
    <w:rsid w:val="75F09B5D"/>
    <w:rsid w:val="760E284D"/>
    <w:rsid w:val="76193548"/>
    <w:rsid w:val="763ACBC0"/>
    <w:rsid w:val="763DE856"/>
    <w:rsid w:val="76410C63"/>
    <w:rsid w:val="76570451"/>
    <w:rsid w:val="7658D620"/>
    <w:rsid w:val="7659DCD7"/>
    <w:rsid w:val="765A55ED"/>
    <w:rsid w:val="765DA710"/>
    <w:rsid w:val="76610B65"/>
    <w:rsid w:val="7661D34D"/>
    <w:rsid w:val="766ABE78"/>
    <w:rsid w:val="76803FC8"/>
    <w:rsid w:val="76901A09"/>
    <w:rsid w:val="7692205B"/>
    <w:rsid w:val="769220E3"/>
    <w:rsid w:val="7694A3D3"/>
    <w:rsid w:val="769C6976"/>
    <w:rsid w:val="76A0D1D2"/>
    <w:rsid w:val="76A2DAF3"/>
    <w:rsid w:val="76ABEB50"/>
    <w:rsid w:val="76ACD7C8"/>
    <w:rsid w:val="76C26DFC"/>
    <w:rsid w:val="76D70B08"/>
    <w:rsid w:val="76DAECA3"/>
    <w:rsid w:val="76E328A5"/>
    <w:rsid w:val="76E8BD37"/>
    <w:rsid w:val="76FFC2ED"/>
    <w:rsid w:val="77085312"/>
    <w:rsid w:val="77111501"/>
    <w:rsid w:val="772C8AE2"/>
    <w:rsid w:val="77391A08"/>
    <w:rsid w:val="7739FC7B"/>
    <w:rsid w:val="773D7C29"/>
    <w:rsid w:val="774F522D"/>
    <w:rsid w:val="77513CBC"/>
    <w:rsid w:val="77619A8B"/>
    <w:rsid w:val="776D3E34"/>
    <w:rsid w:val="776E8AFF"/>
    <w:rsid w:val="7781C089"/>
    <w:rsid w:val="7784F3DB"/>
    <w:rsid w:val="7787B4D6"/>
    <w:rsid w:val="779FCBC1"/>
    <w:rsid w:val="77A6240D"/>
    <w:rsid w:val="77B55346"/>
    <w:rsid w:val="77CE5A73"/>
    <w:rsid w:val="77DE5D6D"/>
    <w:rsid w:val="77EDCE1A"/>
    <w:rsid w:val="77FE5F10"/>
    <w:rsid w:val="780639D8"/>
    <w:rsid w:val="780F40D3"/>
    <w:rsid w:val="78151269"/>
    <w:rsid w:val="78291248"/>
    <w:rsid w:val="7834B77D"/>
    <w:rsid w:val="78356E90"/>
    <w:rsid w:val="78452C7B"/>
    <w:rsid w:val="7856022B"/>
    <w:rsid w:val="785F130E"/>
    <w:rsid w:val="787AA7D1"/>
    <w:rsid w:val="78857E74"/>
    <w:rsid w:val="788F6157"/>
    <w:rsid w:val="78A30939"/>
    <w:rsid w:val="78A5A82C"/>
    <w:rsid w:val="78C16AD7"/>
    <w:rsid w:val="78D2CCEC"/>
    <w:rsid w:val="78E5C406"/>
    <w:rsid w:val="78FA138A"/>
    <w:rsid w:val="78FF7730"/>
    <w:rsid w:val="792B7827"/>
    <w:rsid w:val="792CB0D5"/>
    <w:rsid w:val="79397587"/>
    <w:rsid w:val="793C5385"/>
    <w:rsid w:val="79623EAF"/>
    <w:rsid w:val="796B9512"/>
    <w:rsid w:val="796DF5A1"/>
    <w:rsid w:val="79774485"/>
    <w:rsid w:val="7981671A"/>
    <w:rsid w:val="79858A67"/>
    <w:rsid w:val="799266F8"/>
    <w:rsid w:val="79962A32"/>
    <w:rsid w:val="79AD2B14"/>
    <w:rsid w:val="79C124C4"/>
    <w:rsid w:val="79C13DA2"/>
    <w:rsid w:val="79C92C74"/>
    <w:rsid w:val="79DDCDA0"/>
    <w:rsid w:val="79DEBA0C"/>
    <w:rsid w:val="79DEC3A1"/>
    <w:rsid w:val="79DF8B9F"/>
    <w:rsid w:val="79E926D6"/>
    <w:rsid w:val="7A05C2C8"/>
    <w:rsid w:val="7A079557"/>
    <w:rsid w:val="7A0C0226"/>
    <w:rsid w:val="7A107464"/>
    <w:rsid w:val="7A18E090"/>
    <w:rsid w:val="7A1963FC"/>
    <w:rsid w:val="7A2D2120"/>
    <w:rsid w:val="7A2E080F"/>
    <w:rsid w:val="7A32F4AA"/>
    <w:rsid w:val="7A3E4D87"/>
    <w:rsid w:val="7A3F7E66"/>
    <w:rsid w:val="7A4D28AA"/>
    <w:rsid w:val="7A4D93F8"/>
    <w:rsid w:val="7A54A97F"/>
    <w:rsid w:val="7A56340C"/>
    <w:rsid w:val="7A63FEF6"/>
    <w:rsid w:val="7A6497FB"/>
    <w:rsid w:val="7A74E468"/>
    <w:rsid w:val="7A772939"/>
    <w:rsid w:val="7A87D042"/>
    <w:rsid w:val="7A9049AD"/>
    <w:rsid w:val="7A976B10"/>
    <w:rsid w:val="7A9BA662"/>
    <w:rsid w:val="7A9F3237"/>
    <w:rsid w:val="7AA9C4A3"/>
    <w:rsid w:val="7AB11AB1"/>
    <w:rsid w:val="7AB5653C"/>
    <w:rsid w:val="7ABB214F"/>
    <w:rsid w:val="7AC46389"/>
    <w:rsid w:val="7AC5421E"/>
    <w:rsid w:val="7AD20AEF"/>
    <w:rsid w:val="7AD567AB"/>
    <w:rsid w:val="7ADB28C2"/>
    <w:rsid w:val="7AE45BF7"/>
    <w:rsid w:val="7AFB10BC"/>
    <w:rsid w:val="7B3481E8"/>
    <w:rsid w:val="7B398F57"/>
    <w:rsid w:val="7B3E6193"/>
    <w:rsid w:val="7B452335"/>
    <w:rsid w:val="7B4B4323"/>
    <w:rsid w:val="7B5A2CAB"/>
    <w:rsid w:val="7B752D62"/>
    <w:rsid w:val="7B77C81F"/>
    <w:rsid w:val="7B7816E0"/>
    <w:rsid w:val="7B7B098A"/>
    <w:rsid w:val="7B80AAA6"/>
    <w:rsid w:val="7B8CC74E"/>
    <w:rsid w:val="7B946560"/>
    <w:rsid w:val="7B998B87"/>
    <w:rsid w:val="7BA65FBA"/>
    <w:rsid w:val="7BB44EC5"/>
    <w:rsid w:val="7BB7A07F"/>
    <w:rsid w:val="7BC30F42"/>
    <w:rsid w:val="7BCAFE47"/>
    <w:rsid w:val="7BCE8368"/>
    <w:rsid w:val="7BD76C28"/>
    <w:rsid w:val="7BDC10FA"/>
    <w:rsid w:val="7BE435B0"/>
    <w:rsid w:val="7BE93926"/>
    <w:rsid w:val="7C02F15D"/>
    <w:rsid w:val="7C171629"/>
    <w:rsid w:val="7C27F73B"/>
    <w:rsid w:val="7C3024CA"/>
    <w:rsid w:val="7C392773"/>
    <w:rsid w:val="7C48888E"/>
    <w:rsid w:val="7C515CDB"/>
    <w:rsid w:val="7C68F012"/>
    <w:rsid w:val="7C71F786"/>
    <w:rsid w:val="7C7B0159"/>
    <w:rsid w:val="7C91018D"/>
    <w:rsid w:val="7C963724"/>
    <w:rsid w:val="7CAE33BC"/>
    <w:rsid w:val="7CAF2704"/>
    <w:rsid w:val="7CB44D17"/>
    <w:rsid w:val="7CB66D62"/>
    <w:rsid w:val="7CB68D56"/>
    <w:rsid w:val="7CD7774D"/>
    <w:rsid w:val="7CDD7CB6"/>
    <w:rsid w:val="7CE1631C"/>
    <w:rsid w:val="7CE365CF"/>
    <w:rsid w:val="7D0AE870"/>
    <w:rsid w:val="7D1E222C"/>
    <w:rsid w:val="7D217B30"/>
    <w:rsid w:val="7D24771F"/>
    <w:rsid w:val="7D3888A1"/>
    <w:rsid w:val="7D3B6CDB"/>
    <w:rsid w:val="7D53F383"/>
    <w:rsid w:val="7D70C674"/>
    <w:rsid w:val="7D808774"/>
    <w:rsid w:val="7D83339F"/>
    <w:rsid w:val="7D9B741A"/>
    <w:rsid w:val="7DA2D978"/>
    <w:rsid w:val="7DA8E5B8"/>
    <w:rsid w:val="7DB098F6"/>
    <w:rsid w:val="7DC0B40F"/>
    <w:rsid w:val="7DD06C08"/>
    <w:rsid w:val="7DDDF636"/>
    <w:rsid w:val="7DF0F775"/>
    <w:rsid w:val="7DF15872"/>
    <w:rsid w:val="7DF65EE2"/>
    <w:rsid w:val="7DFEE97B"/>
    <w:rsid w:val="7E09BFCC"/>
    <w:rsid w:val="7E1630B8"/>
    <w:rsid w:val="7E1982B9"/>
    <w:rsid w:val="7E1DCDB9"/>
    <w:rsid w:val="7E2EA294"/>
    <w:rsid w:val="7E4B8F74"/>
    <w:rsid w:val="7E5C1295"/>
    <w:rsid w:val="7E5D0231"/>
    <w:rsid w:val="7E60C72F"/>
    <w:rsid w:val="7E68A2FA"/>
    <w:rsid w:val="7E78A1A2"/>
    <w:rsid w:val="7E7DB272"/>
    <w:rsid w:val="7E831031"/>
    <w:rsid w:val="7E9464C3"/>
    <w:rsid w:val="7E9637C4"/>
    <w:rsid w:val="7E9B08B4"/>
    <w:rsid w:val="7EAC80F4"/>
    <w:rsid w:val="7EADFCD1"/>
    <w:rsid w:val="7EAFD1B1"/>
    <w:rsid w:val="7EB5EFC0"/>
    <w:rsid w:val="7EB9D66D"/>
    <w:rsid w:val="7EBFCDB5"/>
    <w:rsid w:val="7EC999CD"/>
    <w:rsid w:val="7EE777A2"/>
    <w:rsid w:val="7EF41231"/>
    <w:rsid w:val="7EFAF805"/>
    <w:rsid w:val="7EFCC8F8"/>
    <w:rsid w:val="7F05CE55"/>
    <w:rsid w:val="7F078A98"/>
    <w:rsid w:val="7F11E874"/>
    <w:rsid w:val="7F376FDD"/>
    <w:rsid w:val="7F462C7D"/>
    <w:rsid w:val="7F512EFD"/>
    <w:rsid w:val="7F515A40"/>
    <w:rsid w:val="7F5D792E"/>
    <w:rsid w:val="7F5FB8CC"/>
    <w:rsid w:val="7F5FC709"/>
    <w:rsid w:val="7F63EF73"/>
    <w:rsid w:val="7F737F85"/>
    <w:rsid w:val="7F77F2D2"/>
    <w:rsid w:val="7F7F1566"/>
    <w:rsid w:val="7F82C21E"/>
    <w:rsid w:val="7F84A87A"/>
    <w:rsid w:val="7F958A50"/>
    <w:rsid w:val="7F960C04"/>
    <w:rsid w:val="7F995280"/>
    <w:rsid w:val="7F9D9E06"/>
    <w:rsid w:val="7FA075B3"/>
    <w:rsid w:val="7FB14155"/>
    <w:rsid w:val="7FB6BB43"/>
    <w:rsid w:val="7FB8F39A"/>
    <w:rsid w:val="7FC7DF56"/>
    <w:rsid w:val="7FD21FC2"/>
    <w:rsid w:val="7FE98C4F"/>
    <w:rsid w:val="7FF0FBBD"/>
    <w:rsid w:val="7FF1A3F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2A8E5"/>
  <w15:chartTrackingRefBased/>
  <w15:docId w15:val="{775AF3F2-03E0-BF47-BA40-1F89F5F907E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C734C"/>
    <w:rPr>
      <w:sz w:val="24"/>
    </w:rPr>
  </w:style>
  <w:style w:type="paragraph" w:styleId="Heading1">
    <w:name w:val="heading 1"/>
    <w:basedOn w:val="Normal"/>
    <w:next w:val="Normal"/>
    <w:link w:val="Heading1Char"/>
    <w:uiPriority w:val="9"/>
    <w:qFormat/>
    <w:rsid w:val="00B9247F"/>
    <w:pPr>
      <w:keepNext/>
      <w:keepLines/>
      <w:spacing w:before="360" w:after="40" w:line="240" w:lineRule="auto"/>
      <w:outlineLvl w:val="0"/>
    </w:pPr>
    <w:rPr>
      <w:rFonts w:asciiTheme="majorHAnsi" w:hAnsiTheme="majorHAnsi" w:eastAsiaTheme="majorEastAsia" w:cstheme="majorBidi"/>
      <w:color w:val="2957BD" w:themeColor="accent6" w:themeShade="BF"/>
      <w:sz w:val="40"/>
      <w:szCs w:val="40"/>
    </w:rPr>
  </w:style>
  <w:style w:type="paragraph" w:styleId="Heading2">
    <w:name w:val="heading 2"/>
    <w:basedOn w:val="Normal"/>
    <w:next w:val="Normal"/>
    <w:link w:val="Heading2Char"/>
    <w:uiPriority w:val="9"/>
    <w:unhideWhenUsed/>
    <w:qFormat/>
    <w:rsid w:val="00B9247F"/>
    <w:pPr>
      <w:keepNext/>
      <w:keepLines/>
      <w:spacing w:before="80" w:after="0" w:line="240" w:lineRule="auto"/>
      <w:outlineLvl w:val="1"/>
    </w:pPr>
    <w:rPr>
      <w:rFonts w:asciiTheme="majorHAnsi" w:hAnsiTheme="majorHAnsi" w:eastAsiaTheme="majorEastAsia" w:cstheme="majorBidi"/>
      <w:color w:val="2957BD" w:themeColor="accent6" w:themeShade="BF"/>
      <w:sz w:val="28"/>
      <w:szCs w:val="28"/>
    </w:rPr>
  </w:style>
  <w:style w:type="paragraph" w:styleId="Heading3">
    <w:name w:val="heading 3"/>
    <w:basedOn w:val="Normal"/>
    <w:next w:val="Normal"/>
    <w:link w:val="Heading3Char"/>
    <w:uiPriority w:val="9"/>
    <w:unhideWhenUsed/>
    <w:qFormat/>
    <w:rsid w:val="00B9247F"/>
    <w:pPr>
      <w:keepNext/>
      <w:keepLines/>
      <w:spacing w:before="80" w:after="0" w:line="240" w:lineRule="auto"/>
      <w:outlineLvl w:val="2"/>
    </w:pPr>
    <w:rPr>
      <w:rFonts w:asciiTheme="majorHAnsi" w:hAnsiTheme="majorHAnsi" w:eastAsiaTheme="majorEastAsia" w:cstheme="majorBidi"/>
      <w:color w:val="2957BD" w:themeColor="accent6" w:themeShade="BF"/>
      <w:szCs w:val="24"/>
    </w:rPr>
  </w:style>
  <w:style w:type="paragraph" w:styleId="Heading4">
    <w:name w:val="heading 4"/>
    <w:basedOn w:val="Normal"/>
    <w:next w:val="Normal"/>
    <w:link w:val="Heading4Char"/>
    <w:uiPriority w:val="9"/>
    <w:semiHidden/>
    <w:unhideWhenUsed/>
    <w:qFormat/>
    <w:rsid w:val="00B9247F"/>
    <w:pPr>
      <w:keepNext/>
      <w:keepLines/>
      <w:spacing w:before="80" w:after="0"/>
      <w:outlineLvl w:val="3"/>
    </w:pPr>
    <w:rPr>
      <w:rFonts w:asciiTheme="majorHAnsi" w:hAnsiTheme="majorHAnsi" w:eastAsiaTheme="majorEastAsia" w:cstheme="majorBidi"/>
      <w:color w:val="5982DB" w:themeColor="accent6"/>
      <w:sz w:val="22"/>
      <w:szCs w:val="22"/>
    </w:rPr>
  </w:style>
  <w:style w:type="paragraph" w:styleId="Heading5">
    <w:name w:val="heading 5"/>
    <w:basedOn w:val="Normal"/>
    <w:next w:val="Normal"/>
    <w:link w:val="Heading5Char"/>
    <w:uiPriority w:val="9"/>
    <w:semiHidden/>
    <w:unhideWhenUsed/>
    <w:qFormat/>
    <w:rsid w:val="00B9247F"/>
    <w:pPr>
      <w:keepNext/>
      <w:keepLines/>
      <w:spacing w:before="40" w:after="0"/>
      <w:outlineLvl w:val="4"/>
    </w:pPr>
    <w:rPr>
      <w:rFonts w:asciiTheme="majorHAnsi" w:hAnsiTheme="majorHAnsi" w:eastAsiaTheme="majorEastAsia" w:cstheme="majorBidi"/>
      <w:i/>
      <w:iCs/>
      <w:color w:val="5982DB" w:themeColor="accent6"/>
      <w:sz w:val="22"/>
      <w:szCs w:val="22"/>
    </w:rPr>
  </w:style>
  <w:style w:type="paragraph" w:styleId="Heading6">
    <w:name w:val="heading 6"/>
    <w:basedOn w:val="Normal"/>
    <w:next w:val="Normal"/>
    <w:link w:val="Heading6Char"/>
    <w:uiPriority w:val="9"/>
    <w:semiHidden/>
    <w:unhideWhenUsed/>
    <w:qFormat/>
    <w:rsid w:val="00B9247F"/>
    <w:pPr>
      <w:keepNext/>
      <w:keepLines/>
      <w:spacing w:before="40" w:after="0"/>
      <w:outlineLvl w:val="5"/>
    </w:pPr>
    <w:rPr>
      <w:rFonts w:asciiTheme="majorHAnsi" w:hAnsiTheme="majorHAnsi" w:eastAsiaTheme="majorEastAsia" w:cstheme="majorBidi"/>
      <w:color w:val="5982DB" w:themeColor="accent6"/>
    </w:rPr>
  </w:style>
  <w:style w:type="paragraph" w:styleId="Heading7">
    <w:name w:val="heading 7"/>
    <w:basedOn w:val="Normal"/>
    <w:next w:val="Normal"/>
    <w:link w:val="Heading7Char"/>
    <w:uiPriority w:val="9"/>
    <w:semiHidden/>
    <w:unhideWhenUsed/>
    <w:qFormat/>
    <w:rsid w:val="00B9247F"/>
    <w:pPr>
      <w:keepNext/>
      <w:keepLines/>
      <w:spacing w:before="40" w:after="0"/>
      <w:outlineLvl w:val="6"/>
    </w:pPr>
    <w:rPr>
      <w:rFonts w:asciiTheme="majorHAnsi" w:hAnsiTheme="majorHAnsi" w:eastAsiaTheme="majorEastAsia" w:cstheme="majorBidi"/>
      <w:b/>
      <w:bCs/>
      <w:color w:val="5982DB" w:themeColor="accent6"/>
    </w:rPr>
  </w:style>
  <w:style w:type="paragraph" w:styleId="Heading8">
    <w:name w:val="heading 8"/>
    <w:basedOn w:val="Normal"/>
    <w:next w:val="Normal"/>
    <w:link w:val="Heading8Char"/>
    <w:uiPriority w:val="9"/>
    <w:semiHidden/>
    <w:unhideWhenUsed/>
    <w:qFormat/>
    <w:rsid w:val="00B9247F"/>
    <w:pPr>
      <w:keepNext/>
      <w:keepLines/>
      <w:spacing w:before="40" w:after="0"/>
      <w:outlineLvl w:val="7"/>
    </w:pPr>
    <w:rPr>
      <w:rFonts w:asciiTheme="majorHAnsi" w:hAnsiTheme="majorHAnsi" w:eastAsiaTheme="majorEastAsia" w:cstheme="majorBidi"/>
      <w:b/>
      <w:bCs/>
      <w:i/>
      <w:iCs/>
      <w:color w:val="5982DB" w:themeColor="accent6"/>
      <w:sz w:val="20"/>
      <w:szCs w:val="20"/>
    </w:rPr>
  </w:style>
  <w:style w:type="paragraph" w:styleId="Heading9">
    <w:name w:val="heading 9"/>
    <w:basedOn w:val="Normal"/>
    <w:next w:val="Normal"/>
    <w:link w:val="Heading9Char"/>
    <w:uiPriority w:val="9"/>
    <w:semiHidden/>
    <w:unhideWhenUsed/>
    <w:qFormat/>
    <w:rsid w:val="00B9247F"/>
    <w:pPr>
      <w:keepNext/>
      <w:keepLines/>
      <w:spacing w:before="40" w:after="0"/>
      <w:outlineLvl w:val="8"/>
    </w:pPr>
    <w:rPr>
      <w:rFonts w:asciiTheme="majorHAnsi" w:hAnsiTheme="majorHAnsi" w:eastAsiaTheme="majorEastAsia" w:cstheme="majorBidi"/>
      <w:i/>
      <w:iCs/>
      <w:color w:val="5982DB" w:themeColor="accent6"/>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B9247F"/>
    <w:rPr>
      <w:rFonts w:asciiTheme="majorHAnsi" w:hAnsiTheme="majorHAnsi" w:eastAsiaTheme="majorEastAsia" w:cstheme="majorBidi"/>
      <w:color w:val="2957BD" w:themeColor="accent6" w:themeShade="BF"/>
      <w:sz w:val="40"/>
      <w:szCs w:val="40"/>
    </w:rPr>
  </w:style>
  <w:style w:type="character" w:styleId="Heading2Char" w:customStyle="1">
    <w:name w:val="Heading 2 Char"/>
    <w:basedOn w:val="DefaultParagraphFont"/>
    <w:link w:val="Heading2"/>
    <w:uiPriority w:val="9"/>
    <w:rsid w:val="00B9247F"/>
    <w:rPr>
      <w:rFonts w:asciiTheme="majorHAnsi" w:hAnsiTheme="majorHAnsi" w:eastAsiaTheme="majorEastAsia" w:cstheme="majorBidi"/>
      <w:color w:val="2957BD" w:themeColor="accent6" w:themeShade="BF"/>
      <w:sz w:val="28"/>
      <w:szCs w:val="28"/>
    </w:rPr>
  </w:style>
  <w:style w:type="paragraph" w:styleId="Title">
    <w:name w:val="Title"/>
    <w:basedOn w:val="Normal"/>
    <w:next w:val="Normal"/>
    <w:link w:val="TitleChar"/>
    <w:uiPriority w:val="10"/>
    <w:qFormat/>
    <w:rsid w:val="00B9247F"/>
    <w:pPr>
      <w:spacing w:after="0" w:line="240" w:lineRule="auto"/>
      <w:contextualSpacing/>
    </w:pPr>
    <w:rPr>
      <w:rFonts w:asciiTheme="majorHAnsi" w:hAnsiTheme="majorHAnsi" w:eastAsiaTheme="majorEastAsia" w:cstheme="majorBidi"/>
      <w:color w:val="262626" w:themeColor="text1" w:themeTint="D9"/>
      <w:spacing w:val="-15"/>
      <w:sz w:val="96"/>
      <w:szCs w:val="96"/>
    </w:rPr>
  </w:style>
  <w:style w:type="character" w:styleId="TitleChar" w:customStyle="1">
    <w:name w:val="Title Char"/>
    <w:basedOn w:val="DefaultParagraphFont"/>
    <w:link w:val="Title"/>
    <w:uiPriority w:val="10"/>
    <w:rsid w:val="00B9247F"/>
    <w:rPr>
      <w:rFonts w:asciiTheme="majorHAnsi" w:hAnsiTheme="majorHAnsi" w:eastAsiaTheme="majorEastAsia" w:cstheme="majorBidi"/>
      <w:color w:val="262626" w:themeColor="text1" w:themeTint="D9"/>
      <w:spacing w:val="-15"/>
      <w:sz w:val="96"/>
      <w:szCs w:val="96"/>
    </w:rPr>
  </w:style>
  <w:style w:type="paragraph" w:styleId="Header">
    <w:name w:val="header"/>
    <w:basedOn w:val="Normal"/>
    <w:link w:val="HeaderChar"/>
    <w:uiPriority w:val="99"/>
    <w:unhideWhenUsed/>
    <w:rsid w:val="005724CE"/>
    <w:pPr>
      <w:tabs>
        <w:tab w:val="center" w:pos="4680"/>
        <w:tab w:val="right" w:pos="9360"/>
      </w:tabs>
      <w:spacing w:after="0" w:line="240" w:lineRule="auto"/>
    </w:pPr>
  </w:style>
  <w:style w:type="character" w:styleId="HeaderChar" w:customStyle="1">
    <w:name w:val="Header Char"/>
    <w:basedOn w:val="DefaultParagraphFont"/>
    <w:link w:val="Header"/>
    <w:uiPriority w:val="99"/>
    <w:rsid w:val="005724CE"/>
  </w:style>
  <w:style w:type="paragraph" w:styleId="Footer">
    <w:name w:val="footer"/>
    <w:basedOn w:val="Normal"/>
    <w:link w:val="FooterChar"/>
    <w:uiPriority w:val="99"/>
    <w:unhideWhenUsed/>
    <w:rsid w:val="005724CE"/>
    <w:pPr>
      <w:tabs>
        <w:tab w:val="center" w:pos="4680"/>
        <w:tab w:val="right" w:pos="9360"/>
      </w:tabs>
      <w:spacing w:after="0" w:line="240" w:lineRule="auto"/>
    </w:pPr>
  </w:style>
  <w:style w:type="character" w:styleId="FooterChar" w:customStyle="1">
    <w:name w:val="Footer Char"/>
    <w:basedOn w:val="DefaultParagraphFont"/>
    <w:link w:val="Footer"/>
    <w:uiPriority w:val="99"/>
    <w:rsid w:val="005724CE"/>
  </w:style>
  <w:style w:type="character" w:styleId="Hyperlink">
    <w:name w:val="Hyperlink"/>
    <w:basedOn w:val="DefaultParagraphFont"/>
    <w:uiPriority w:val="99"/>
    <w:unhideWhenUsed/>
    <w:rsid w:val="00683DF5"/>
    <w:rPr>
      <w:color w:val="0066FF" w:themeColor="hyperlink"/>
      <w:u w:val="single"/>
    </w:rPr>
  </w:style>
  <w:style w:type="character" w:styleId="Heading3Char" w:customStyle="1">
    <w:name w:val="Heading 3 Char"/>
    <w:basedOn w:val="DefaultParagraphFont"/>
    <w:link w:val="Heading3"/>
    <w:uiPriority w:val="9"/>
    <w:rsid w:val="00B9247F"/>
    <w:rPr>
      <w:rFonts w:asciiTheme="majorHAnsi" w:hAnsiTheme="majorHAnsi" w:eastAsiaTheme="majorEastAsia" w:cstheme="majorBidi"/>
      <w:color w:val="2957BD" w:themeColor="accent6" w:themeShade="BF"/>
      <w:sz w:val="24"/>
      <w:szCs w:val="24"/>
    </w:rPr>
  </w:style>
  <w:style w:type="character" w:styleId="Heading4Char" w:customStyle="1">
    <w:name w:val="Heading 4 Char"/>
    <w:basedOn w:val="DefaultParagraphFont"/>
    <w:link w:val="Heading4"/>
    <w:uiPriority w:val="9"/>
    <w:semiHidden/>
    <w:rsid w:val="00B9247F"/>
    <w:rPr>
      <w:rFonts w:asciiTheme="majorHAnsi" w:hAnsiTheme="majorHAnsi" w:eastAsiaTheme="majorEastAsia" w:cstheme="majorBidi"/>
      <w:color w:val="5982DB" w:themeColor="accent6"/>
      <w:sz w:val="22"/>
      <w:szCs w:val="22"/>
    </w:rPr>
  </w:style>
  <w:style w:type="character" w:styleId="Heading5Char" w:customStyle="1">
    <w:name w:val="Heading 5 Char"/>
    <w:basedOn w:val="DefaultParagraphFont"/>
    <w:link w:val="Heading5"/>
    <w:uiPriority w:val="9"/>
    <w:semiHidden/>
    <w:rsid w:val="00B9247F"/>
    <w:rPr>
      <w:rFonts w:asciiTheme="majorHAnsi" w:hAnsiTheme="majorHAnsi" w:eastAsiaTheme="majorEastAsia" w:cstheme="majorBidi"/>
      <w:i/>
      <w:iCs/>
      <w:color w:val="5982DB" w:themeColor="accent6"/>
      <w:sz w:val="22"/>
      <w:szCs w:val="22"/>
    </w:rPr>
  </w:style>
  <w:style w:type="character" w:styleId="Heading6Char" w:customStyle="1">
    <w:name w:val="Heading 6 Char"/>
    <w:basedOn w:val="DefaultParagraphFont"/>
    <w:link w:val="Heading6"/>
    <w:uiPriority w:val="9"/>
    <w:semiHidden/>
    <w:rsid w:val="00B9247F"/>
    <w:rPr>
      <w:rFonts w:asciiTheme="majorHAnsi" w:hAnsiTheme="majorHAnsi" w:eastAsiaTheme="majorEastAsia" w:cstheme="majorBidi"/>
      <w:color w:val="5982DB" w:themeColor="accent6"/>
    </w:rPr>
  </w:style>
  <w:style w:type="character" w:styleId="Heading7Char" w:customStyle="1">
    <w:name w:val="Heading 7 Char"/>
    <w:basedOn w:val="DefaultParagraphFont"/>
    <w:link w:val="Heading7"/>
    <w:uiPriority w:val="9"/>
    <w:semiHidden/>
    <w:rsid w:val="00B9247F"/>
    <w:rPr>
      <w:rFonts w:asciiTheme="majorHAnsi" w:hAnsiTheme="majorHAnsi" w:eastAsiaTheme="majorEastAsia" w:cstheme="majorBidi"/>
      <w:b/>
      <w:bCs/>
      <w:color w:val="5982DB" w:themeColor="accent6"/>
    </w:rPr>
  </w:style>
  <w:style w:type="character" w:styleId="Heading8Char" w:customStyle="1">
    <w:name w:val="Heading 8 Char"/>
    <w:basedOn w:val="DefaultParagraphFont"/>
    <w:link w:val="Heading8"/>
    <w:uiPriority w:val="9"/>
    <w:semiHidden/>
    <w:rsid w:val="00B9247F"/>
    <w:rPr>
      <w:rFonts w:asciiTheme="majorHAnsi" w:hAnsiTheme="majorHAnsi" w:eastAsiaTheme="majorEastAsia" w:cstheme="majorBidi"/>
      <w:b/>
      <w:bCs/>
      <w:i/>
      <w:iCs/>
      <w:color w:val="5982DB" w:themeColor="accent6"/>
      <w:sz w:val="20"/>
      <w:szCs w:val="20"/>
    </w:rPr>
  </w:style>
  <w:style w:type="character" w:styleId="Heading9Char" w:customStyle="1">
    <w:name w:val="Heading 9 Char"/>
    <w:basedOn w:val="DefaultParagraphFont"/>
    <w:link w:val="Heading9"/>
    <w:uiPriority w:val="9"/>
    <w:semiHidden/>
    <w:rsid w:val="00B9247F"/>
    <w:rPr>
      <w:rFonts w:asciiTheme="majorHAnsi" w:hAnsiTheme="majorHAnsi" w:eastAsiaTheme="majorEastAsia" w:cstheme="majorBidi"/>
      <w:i/>
      <w:iCs/>
      <w:color w:val="5982DB" w:themeColor="accent6"/>
      <w:sz w:val="20"/>
      <w:szCs w:val="20"/>
    </w:rPr>
  </w:style>
  <w:style w:type="paragraph" w:styleId="Caption">
    <w:name w:val="caption"/>
    <w:basedOn w:val="Normal"/>
    <w:next w:val="Normal"/>
    <w:uiPriority w:val="35"/>
    <w:unhideWhenUsed/>
    <w:qFormat/>
    <w:rsid w:val="00B9247F"/>
    <w:pPr>
      <w:spacing w:line="240" w:lineRule="auto"/>
    </w:pPr>
    <w:rPr>
      <w:b/>
      <w:bCs/>
      <w:smallCaps/>
      <w:color w:val="595959" w:themeColor="text1" w:themeTint="A6"/>
    </w:rPr>
  </w:style>
  <w:style w:type="paragraph" w:styleId="Subtitle">
    <w:name w:val="Subtitle"/>
    <w:basedOn w:val="Normal"/>
    <w:next w:val="Normal"/>
    <w:link w:val="SubtitleChar"/>
    <w:uiPriority w:val="11"/>
    <w:qFormat/>
    <w:rsid w:val="00B9247F"/>
    <w:pPr>
      <w:numPr>
        <w:ilvl w:val="1"/>
      </w:numPr>
      <w:spacing w:line="240" w:lineRule="auto"/>
    </w:pPr>
    <w:rPr>
      <w:rFonts w:asciiTheme="majorHAnsi" w:hAnsiTheme="majorHAnsi" w:eastAsiaTheme="majorEastAsia" w:cstheme="majorBidi"/>
      <w:sz w:val="30"/>
      <w:szCs w:val="30"/>
    </w:rPr>
  </w:style>
  <w:style w:type="character" w:styleId="SubtitleChar" w:customStyle="1">
    <w:name w:val="Subtitle Char"/>
    <w:basedOn w:val="DefaultParagraphFont"/>
    <w:link w:val="Subtitle"/>
    <w:uiPriority w:val="11"/>
    <w:rsid w:val="00B9247F"/>
    <w:rPr>
      <w:rFonts w:asciiTheme="majorHAnsi" w:hAnsiTheme="majorHAnsi" w:eastAsiaTheme="majorEastAsia" w:cstheme="majorBidi"/>
      <w:sz w:val="30"/>
      <w:szCs w:val="30"/>
    </w:rPr>
  </w:style>
  <w:style w:type="character" w:styleId="Strong">
    <w:name w:val="Strong"/>
    <w:basedOn w:val="DefaultParagraphFont"/>
    <w:uiPriority w:val="22"/>
    <w:qFormat/>
    <w:rsid w:val="00B9247F"/>
    <w:rPr>
      <w:b/>
      <w:bCs/>
    </w:rPr>
  </w:style>
  <w:style w:type="character" w:styleId="Emphasis">
    <w:name w:val="Emphasis"/>
    <w:basedOn w:val="DefaultParagraphFont"/>
    <w:uiPriority w:val="20"/>
    <w:qFormat/>
    <w:rsid w:val="00B9247F"/>
    <w:rPr>
      <w:i/>
      <w:iCs/>
      <w:color w:val="5982DB" w:themeColor="accent6"/>
    </w:rPr>
  </w:style>
  <w:style w:type="paragraph" w:styleId="NoSpacing">
    <w:name w:val="No Spacing"/>
    <w:uiPriority w:val="1"/>
    <w:qFormat/>
    <w:rsid w:val="00B9247F"/>
    <w:pPr>
      <w:spacing w:after="0" w:line="240" w:lineRule="auto"/>
    </w:pPr>
  </w:style>
  <w:style w:type="paragraph" w:styleId="Quote">
    <w:name w:val="Quote"/>
    <w:basedOn w:val="Normal"/>
    <w:next w:val="Normal"/>
    <w:link w:val="QuoteChar"/>
    <w:uiPriority w:val="29"/>
    <w:qFormat/>
    <w:rsid w:val="00B9247F"/>
    <w:pPr>
      <w:spacing w:before="160"/>
      <w:ind w:left="720" w:right="720"/>
      <w:jc w:val="center"/>
    </w:pPr>
    <w:rPr>
      <w:i/>
      <w:iCs/>
      <w:color w:val="262626" w:themeColor="text1" w:themeTint="D9"/>
    </w:rPr>
  </w:style>
  <w:style w:type="character" w:styleId="QuoteChar" w:customStyle="1">
    <w:name w:val="Quote Char"/>
    <w:basedOn w:val="DefaultParagraphFont"/>
    <w:link w:val="Quote"/>
    <w:uiPriority w:val="29"/>
    <w:rsid w:val="00B9247F"/>
    <w:rPr>
      <w:i/>
      <w:iCs/>
      <w:color w:val="262626" w:themeColor="text1" w:themeTint="D9"/>
    </w:rPr>
  </w:style>
  <w:style w:type="paragraph" w:styleId="IntenseQuote">
    <w:name w:val="Intense Quote"/>
    <w:basedOn w:val="Normal"/>
    <w:next w:val="Normal"/>
    <w:link w:val="IntenseQuoteChar"/>
    <w:uiPriority w:val="30"/>
    <w:qFormat/>
    <w:rsid w:val="00B9247F"/>
    <w:pPr>
      <w:spacing w:before="160" w:after="160" w:line="264" w:lineRule="auto"/>
      <w:ind w:left="720" w:right="720"/>
      <w:jc w:val="center"/>
    </w:pPr>
    <w:rPr>
      <w:rFonts w:asciiTheme="majorHAnsi" w:hAnsiTheme="majorHAnsi" w:eastAsiaTheme="majorEastAsia" w:cstheme="majorBidi"/>
      <w:i/>
      <w:iCs/>
      <w:color w:val="5982DB" w:themeColor="accent6"/>
      <w:sz w:val="32"/>
      <w:szCs w:val="32"/>
    </w:rPr>
  </w:style>
  <w:style w:type="character" w:styleId="IntenseQuoteChar" w:customStyle="1">
    <w:name w:val="Intense Quote Char"/>
    <w:basedOn w:val="DefaultParagraphFont"/>
    <w:link w:val="IntenseQuote"/>
    <w:uiPriority w:val="30"/>
    <w:rsid w:val="00B9247F"/>
    <w:rPr>
      <w:rFonts w:asciiTheme="majorHAnsi" w:hAnsiTheme="majorHAnsi" w:eastAsiaTheme="majorEastAsia" w:cstheme="majorBidi"/>
      <w:i/>
      <w:iCs/>
      <w:color w:val="5982DB" w:themeColor="accent6"/>
      <w:sz w:val="32"/>
      <w:szCs w:val="32"/>
    </w:rPr>
  </w:style>
  <w:style w:type="character" w:styleId="SubtleEmphasis">
    <w:name w:val="Subtle Emphasis"/>
    <w:basedOn w:val="DefaultParagraphFont"/>
    <w:uiPriority w:val="19"/>
    <w:qFormat/>
    <w:rsid w:val="00B9247F"/>
    <w:rPr>
      <w:i/>
      <w:iCs/>
    </w:rPr>
  </w:style>
  <w:style w:type="character" w:styleId="IntenseEmphasis">
    <w:name w:val="Intense Emphasis"/>
    <w:basedOn w:val="DefaultParagraphFont"/>
    <w:uiPriority w:val="21"/>
    <w:qFormat/>
    <w:rsid w:val="00B9247F"/>
    <w:rPr>
      <w:b/>
      <w:bCs/>
      <w:i/>
      <w:iCs/>
    </w:rPr>
  </w:style>
  <w:style w:type="character" w:styleId="SubtleReference">
    <w:name w:val="Subtle Reference"/>
    <w:basedOn w:val="DefaultParagraphFont"/>
    <w:uiPriority w:val="31"/>
    <w:qFormat/>
    <w:rsid w:val="00B9247F"/>
    <w:rPr>
      <w:smallCaps/>
      <w:color w:val="595959" w:themeColor="text1" w:themeTint="A6"/>
    </w:rPr>
  </w:style>
  <w:style w:type="character" w:styleId="IntenseReference">
    <w:name w:val="Intense Reference"/>
    <w:basedOn w:val="DefaultParagraphFont"/>
    <w:uiPriority w:val="32"/>
    <w:qFormat/>
    <w:rsid w:val="00B9247F"/>
    <w:rPr>
      <w:b/>
      <w:bCs/>
      <w:smallCaps/>
      <w:color w:val="5982DB" w:themeColor="accent6"/>
    </w:rPr>
  </w:style>
  <w:style w:type="character" w:styleId="BookTitle">
    <w:name w:val="Book Title"/>
    <w:basedOn w:val="DefaultParagraphFont"/>
    <w:uiPriority w:val="33"/>
    <w:qFormat/>
    <w:rsid w:val="00B9247F"/>
    <w:rPr>
      <w:b/>
      <w:bCs/>
      <w:caps w:val="0"/>
      <w:smallCaps/>
      <w:spacing w:val="7"/>
      <w:sz w:val="21"/>
      <w:szCs w:val="21"/>
    </w:rPr>
  </w:style>
  <w:style w:type="paragraph" w:styleId="TOCHeading">
    <w:name w:val="TOC Heading"/>
    <w:basedOn w:val="Heading1"/>
    <w:next w:val="Normal"/>
    <w:uiPriority w:val="39"/>
    <w:unhideWhenUsed/>
    <w:qFormat/>
    <w:rsid w:val="00B9247F"/>
    <w:pPr>
      <w:outlineLvl w:val="9"/>
    </w:pPr>
  </w:style>
  <w:style w:type="paragraph" w:styleId="TOC1">
    <w:name w:val="toc 1"/>
    <w:basedOn w:val="Normal"/>
    <w:next w:val="Normal"/>
    <w:autoRedefine/>
    <w:uiPriority w:val="39"/>
    <w:unhideWhenUsed/>
    <w:rsid w:val="001E5275"/>
    <w:pPr>
      <w:spacing w:after="100"/>
    </w:pPr>
  </w:style>
  <w:style w:type="paragraph" w:styleId="ListParagraph">
    <w:name w:val="List Paragraph"/>
    <w:basedOn w:val="Normal"/>
    <w:uiPriority w:val="34"/>
    <w:qFormat/>
    <w:rsid w:val="003C7475"/>
    <w:pPr>
      <w:ind w:left="720"/>
      <w:contextualSpacing/>
    </w:pPr>
  </w:style>
  <w:style w:type="table" w:styleId="TableGrid">
    <w:name w:val="Table Grid"/>
    <w:basedOn w:val="TableNormal"/>
    <w:uiPriority w:val="39"/>
    <w:rsid w:val="00E26952"/>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44277D"/>
    <w:rPr>
      <w:color w:val="605E5C"/>
      <w:shd w:val="clear" w:color="auto" w:fill="E1DFDD"/>
    </w:rPr>
  </w:style>
  <w:style w:type="paragraph" w:styleId="TOC3">
    <w:name w:val="toc 3"/>
    <w:basedOn w:val="Normal"/>
    <w:next w:val="Normal"/>
    <w:autoRedefine/>
    <w:uiPriority w:val="39"/>
    <w:unhideWhenUsed/>
    <w:rsid w:val="00C67531"/>
    <w:pPr>
      <w:spacing w:after="100"/>
      <w:ind w:left="420"/>
    </w:pPr>
  </w:style>
  <w:style w:type="character" w:styleId="FollowedHyperlink">
    <w:name w:val="FollowedHyperlink"/>
    <w:basedOn w:val="DefaultParagraphFont"/>
    <w:uiPriority w:val="99"/>
    <w:semiHidden/>
    <w:unhideWhenUsed/>
    <w:rsid w:val="00DC5370"/>
    <w:rPr>
      <w:color w:val="666699" w:themeColor="followedHyperlink"/>
      <w:u w:val="single"/>
    </w:rPr>
  </w:style>
  <w:style w:type="paragraph" w:styleId="DecimalAligned" w:customStyle="1">
    <w:name w:val="Decimal Aligned"/>
    <w:basedOn w:val="Normal"/>
    <w:uiPriority w:val="40"/>
    <w:qFormat/>
    <w:rsid w:val="00380EF3"/>
    <w:pPr>
      <w:tabs>
        <w:tab w:val="decimal" w:pos="360"/>
      </w:tabs>
      <w:spacing w:line="276" w:lineRule="auto"/>
    </w:pPr>
    <w:rPr>
      <w:rFonts w:cs="Times New Roman"/>
      <w:sz w:val="22"/>
      <w:szCs w:val="22"/>
    </w:rPr>
  </w:style>
  <w:style w:type="paragraph" w:styleId="FootnoteText">
    <w:name w:val="footnote text"/>
    <w:basedOn w:val="Normal"/>
    <w:link w:val="FootnoteTextChar"/>
    <w:uiPriority w:val="99"/>
    <w:unhideWhenUsed/>
    <w:rsid w:val="00380EF3"/>
    <w:pPr>
      <w:spacing w:after="0" w:line="240" w:lineRule="auto"/>
    </w:pPr>
    <w:rPr>
      <w:rFonts w:cs="Times New Roman"/>
      <w:sz w:val="20"/>
      <w:szCs w:val="20"/>
    </w:rPr>
  </w:style>
  <w:style w:type="character" w:styleId="FootnoteTextChar" w:customStyle="1">
    <w:name w:val="Footnote Text Char"/>
    <w:basedOn w:val="DefaultParagraphFont"/>
    <w:link w:val="FootnoteText"/>
    <w:uiPriority w:val="99"/>
    <w:rsid w:val="00380EF3"/>
    <w:rPr>
      <w:rFonts w:cs="Times New Roman"/>
      <w:sz w:val="20"/>
      <w:szCs w:val="20"/>
    </w:rPr>
  </w:style>
  <w:style w:type="table" w:styleId="MediumShading2-Accent5">
    <w:name w:val="Medium Shading 2 Accent 5"/>
    <w:basedOn w:val="TableNormal"/>
    <w:uiPriority w:val="64"/>
    <w:rsid w:val="00380EF3"/>
    <w:pPr>
      <w:spacing w:after="0" w:line="240" w:lineRule="auto"/>
    </w:pPr>
    <w:rPr>
      <w:sz w:val="22"/>
      <w:szCs w:val="22"/>
    </w:r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5A5ED"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5A5ED" w:themeFill="accent5"/>
      </w:tcPr>
    </w:tblStylePr>
    <w:tblStylePr w:type="lastCol">
      <w:rPr>
        <w:b/>
        <w:bCs/>
        <w:color w:val="FFFFFF" w:themeColor="background1"/>
      </w:rPr>
      <w:tblPr/>
      <w:tcPr>
        <w:tcBorders>
          <w:left w:val="nil"/>
          <w:right w:val="nil"/>
          <w:insideH w:val="nil"/>
          <w:insideV w:val="nil"/>
        </w:tcBorders>
        <w:shd w:val="clear" w:color="auto" w:fill="45A5ED"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paragraph" w:styleId="NormalWeb">
    <w:name w:val="Normal (Web)"/>
    <w:basedOn w:val="Normal"/>
    <w:uiPriority w:val="99"/>
    <w:unhideWhenUsed/>
    <w:rsid w:val="0063700E"/>
    <w:pPr>
      <w:spacing w:before="100" w:beforeAutospacing="1" w:after="100" w:afterAutospacing="1" w:line="240" w:lineRule="auto"/>
    </w:pPr>
    <w:rPr>
      <w:rFonts w:ascii="Times New Roman" w:hAnsi="Times New Roman" w:eastAsia="Times New Roman" w:cs="Times New Roman"/>
      <w:szCs w:val="24"/>
    </w:rPr>
  </w:style>
  <w:style w:type="paragraph" w:styleId="TOC2">
    <w:name w:val="toc 2"/>
    <w:basedOn w:val="Normal"/>
    <w:next w:val="Normal"/>
    <w:autoRedefine/>
    <w:uiPriority w:val="39"/>
    <w:unhideWhenUsed/>
    <w:rsid w:val="00412F1A"/>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165814">
      <w:bodyDiv w:val="1"/>
      <w:marLeft w:val="0"/>
      <w:marRight w:val="0"/>
      <w:marTop w:val="0"/>
      <w:marBottom w:val="0"/>
      <w:divBdr>
        <w:top w:val="none" w:sz="0" w:space="0" w:color="auto"/>
        <w:left w:val="none" w:sz="0" w:space="0" w:color="auto"/>
        <w:bottom w:val="none" w:sz="0" w:space="0" w:color="auto"/>
        <w:right w:val="none" w:sz="0" w:space="0" w:color="auto"/>
      </w:divBdr>
    </w:div>
    <w:div w:id="256914376">
      <w:bodyDiv w:val="1"/>
      <w:marLeft w:val="0"/>
      <w:marRight w:val="0"/>
      <w:marTop w:val="0"/>
      <w:marBottom w:val="0"/>
      <w:divBdr>
        <w:top w:val="none" w:sz="0" w:space="0" w:color="auto"/>
        <w:left w:val="none" w:sz="0" w:space="0" w:color="auto"/>
        <w:bottom w:val="none" w:sz="0" w:space="0" w:color="auto"/>
        <w:right w:val="none" w:sz="0" w:space="0" w:color="auto"/>
      </w:divBdr>
    </w:div>
    <w:div w:id="1232040507">
      <w:bodyDiv w:val="1"/>
      <w:marLeft w:val="0"/>
      <w:marRight w:val="0"/>
      <w:marTop w:val="0"/>
      <w:marBottom w:val="0"/>
      <w:divBdr>
        <w:top w:val="none" w:sz="0" w:space="0" w:color="auto"/>
        <w:left w:val="none" w:sz="0" w:space="0" w:color="auto"/>
        <w:bottom w:val="none" w:sz="0" w:space="0" w:color="auto"/>
        <w:right w:val="none" w:sz="0" w:space="0" w:color="auto"/>
      </w:divBdr>
    </w:div>
    <w:div w:id="1580938931">
      <w:bodyDiv w:val="1"/>
      <w:marLeft w:val="0"/>
      <w:marRight w:val="0"/>
      <w:marTop w:val="0"/>
      <w:marBottom w:val="0"/>
      <w:divBdr>
        <w:top w:val="none" w:sz="0" w:space="0" w:color="auto"/>
        <w:left w:val="none" w:sz="0" w:space="0" w:color="auto"/>
        <w:bottom w:val="none" w:sz="0" w:space="0" w:color="auto"/>
        <w:right w:val="none" w:sz="0" w:space="0" w:color="auto"/>
      </w:divBdr>
    </w:div>
    <w:div w:id="1800339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26" /><Relationship Type="http://schemas.openxmlformats.org/officeDocument/2006/relationships/hyperlink" Target="http://www.pentest-standard.org/index.php/Reporting" TargetMode="External" Id="rId21" /><Relationship Type="http://schemas.openxmlformats.org/officeDocument/2006/relationships/image" Target="media/image20.png" Id="rId42" /><Relationship Type="http://schemas.openxmlformats.org/officeDocument/2006/relationships/image" Target="media/image25.png" Id="rId47" /><Relationship Type="http://schemas.openxmlformats.org/officeDocument/2006/relationships/image" Target="media/image39.png" Id="rId63" /><Relationship Type="http://schemas.openxmlformats.org/officeDocument/2006/relationships/hyperlink" Target="https://cheatsheetseries.owasp.org/cheatsheets/Securing_Cascading_Style_Sheets_Cheat_Sheet.html" TargetMode="External" Id="rId68" /><Relationship Type="http://schemas.openxmlformats.org/officeDocument/2006/relationships/hyperlink" Target="http://www.pentest-standard.org/index.php/Intelligence_Gathering" TargetMode="External" Id="rId16" /><Relationship Type="http://schemas.openxmlformats.org/officeDocument/2006/relationships/diagramLayout" Target="diagrams/layout1.xml" Id="rId11" /><Relationship Type="http://schemas.openxmlformats.org/officeDocument/2006/relationships/image" Target="media/image10.png" Id="rId32" /><Relationship Type="http://schemas.openxmlformats.org/officeDocument/2006/relationships/image" Target="media/image15.png" Id="rId37" /><Relationship Type="http://schemas.openxmlformats.org/officeDocument/2006/relationships/image" Target="media/image30.png" Id="rId53" /><Relationship Type="http://schemas.openxmlformats.org/officeDocument/2006/relationships/image" Target="media/image35.png" Id="rId58" /><Relationship Type="http://schemas.openxmlformats.org/officeDocument/2006/relationships/image" Target="media/image49.png" Id="rId74" /><Relationship Type="http://schemas.openxmlformats.org/officeDocument/2006/relationships/chart" Target="charts/chart1.xml" Id="rId79" /><Relationship Type="http://schemas.openxmlformats.org/officeDocument/2006/relationships/webSettings" Target="webSettings.xml" Id="rId5" /><Relationship Type="http://schemas.openxmlformats.org/officeDocument/2006/relationships/image" Target="media/image37.png" Id="rId61" /><Relationship Type="http://schemas.openxmlformats.org/officeDocument/2006/relationships/theme" Target="theme/theme1.xml" Id="rId82" /><Relationship Type="http://schemas.openxmlformats.org/officeDocument/2006/relationships/hyperlink" Target="http://www.pentest-standard.org/index.php/Exploitation" TargetMode="External" Id="rId19" /><Relationship Type="http://schemas.microsoft.com/office/2007/relationships/diagramDrawing" Target="diagrams/drawing1.xml" Id="rId14" /><Relationship Type="http://schemas.openxmlformats.org/officeDocument/2006/relationships/hyperlink" Target="https://www.nist.gov/privacy-framework/privacy-framework" TargetMode="External" Id="rId22" /><Relationship Type="http://schemas.openxmlformats.org/officeDocument/2006/relationships/image" Target="media/image5.png" Id="rId27" /><Relationship Type="http://schemas.openxmlformats.org/officeDocument/2006/relationships/image" Target="media/image8.png" Id="rId30" /><Relationship Type="http://schemas.openxmlformats.org/officeDocument/2006/relationships/image" Target="media/image13.png" Id="rId35" /><Relationship Type="http://schemas.openxmlformats.org/officeDocument/2006/relationships/image" Target="media/image21.png" Id="rId43" /><Relationship Type="http://schemas.openxmlformats.org/officeDocument/2006/relationships/image" Target="media/image26.png" Id="rId48" /><Relationship Type="http://schemas.openxmlformats.org/officeDocument/2006/relationships/image" Target="media/image33.png" Id="rId56" /><Relationship Type="http://schemas.openxmlformats.org/officeDocument/2006/relationships/image" Target="media/image40.png" Id="rId64" /><Relationship Type="http://schemas.openxmlformats.org/officeDocument/2006/relationships/image" Target="media/image44.png" Id="rId69" /><Relationship Type="http://schemas.openxmlformats.org/officeDocument/2006/relationships/image" Target="media/image52.png" Id="rId77" /><Relationship Type="http://schemas.openxmlformats.org/officeDocument/2006/relationships/image" Target="media/image1.png" Id="rId8" /><Relationship Type="http://schemas.openxmlformats.org/officeDocument/2006/relationships/hyperlink" Target="https://cve.mitre.org/cgi-bin/cvename.cgi?name=CVE-2015-5600" TargetMode="External" Id="rId51" /><Relationship Type="http://schemas.openxmlformats.org/officeDocument/2006/relationships/image" Target="media/image47.png" Id="rId72" /><Relationship Type="http://schemas.openxmlformats.org/officeDocument/2006/relationships/footer" Target="footer1.xml" Id="rId80" /><Relationship Type="http://schemas.openxmlformats.org/officeDocument/2006/relationships/styles" Target="styles.xml" Id="rId3" /><Relationship Type="http://schemas.openxmlformats.org/officeDocument/2006/relationships/diagramQuickStyle" Target="diagrams/quickStyle1.xml" Id="rId12" /><Relationship Type="http://schemas.openxmlformats.org/officeDocument/2006/relationships/hyperlink" Target="http://www.pentest-standard.org/index.php/Threat_Modeling" TargetMode="External" Id="rId17" /><Relationship Type="http://schemas.openxmlformats.org/officeDocument/2006/relationships/image" Target="media/image3.png" Id="rId25" /><Relationship Type="http://schemas.openxmlformats.org/officeDocument/2006/relationships/image" Target="media/image11.png" Id="rId33" /><Relationship Type="http://schemas.openxmlformats.org/officeDocument/2006/relationships/image" Target="media/image16.png" Id="rId38" /><Relationship Type="http://schemas.openxmlformats.org/officeDocument/2006/relationships/image" Target="media/image24.png" Id="rId46" /><Relationship Type="http://schemas.openxmlformats.org/officeDocument/2006/relationships/hyperlink" Target="https://cve.mitre.org/cgi-bin/cvename.cgi?name=CVE-2015-6564" TargetMode="External" Id="rId59" /><Relationship Type="http://schemas.openxmlformats.org/officeDocument/2006/relationships/image" Target="media/image43.png" Id="rId67" /><Relationship Type="http://schemas.openxmlformats.org/officeDocument/2006/relationships/hyperlink" Target="http://www.pentest-standard.org/index.php/Post_Exploitation" TargetMode="External" Id="rId20" /><Relationship Type="http://schemas.openxmlformats.org/officeDocument/2006/relationships/image" Target="media/image19.png" Id="rId41" /><Relationship Type="http://schemas.openxmlformats.org/officeDocument/2006/relationships/image" Target="media/image31.png" Id="rId54" /><Relationship Type="http://schemas.openxmlformats.org/officeDocument/2006/relationships/image" Target="media/image38.png" Id="rId62" /><Relationship Type="http://schemas.openxmlformats.org/officeDocument/2006/relationships/image" Target="media/image45.png" Id="rId70" /><Relationship Type="http://schemas.openxmlformats.org/officeDocument/2006/relationships/image" Target="media/image50.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www.pentest-standard.org/index.php/Pre-engagement" TargetMode="External" Id="rId15" /><Relationship Type="http://schemas.openxmlformats.org/officeDocument/2006/relationships/hyperlink" Target="https://csrc.nist.gov/projects/risk-management/about-rmfCVE" TargetMode="External" Id="rId23" /><Relationship Type="http://schemas.openxmlformats.org/officeDocument/2006/relationships/image" Target="media/image6.png" Id="rId28" /><Relationship Type="http://schemas.openxmlformats.org/officeDocument/2006/relationships/image" Target="media/image14.png" Id="rId36" /><Relationship Type="http://schemas.openxmlformats.org/officeDocument/2006/relationships/image" Target="media/image27.png" Id="rId49" /><Relationship Type="http://schemas.openxmlformats.org/officeDocument/2006/relationships/image" Target="media/image34.png" Id="rId57" /><Relationship Type="http://schemas.openxmlformats.org/officeDocument/2006/relationships/diagramData" Target="diagrams/data1.xml" Id="rId10" /><Relationship Type="http://schemas.openxmlformats.org/officeDocument/2006/relationships/image" Target="media/image9.png" Id="rId31" /><Relationship Type="http://schemas.openxmlformats.org/officeDocument/2006/relationships/image" Target="media/image22.png" Id="rId44" /><Relationship Type="http://schemas.openxmlformats.org/officeDocument/2006/relationships/image" Target="media/image29.png" Id="rId52" /><Relationship Type="http://schemas.openxmlformats.org/officeDocument/2006/relationships/image" Target="media/image36.png" Id="rId60" /><Relationship Type="http://schemas.openxmlformats.org/officeDocument/2006/relationships/image" Target="media/image41.png" Id="rId65" /><Relationship Type="http://schemas.openxmlformats.org/officeDocument/2006/relationships/image" Target="media/image48.png" Id="rId73" /><Relationship Type="http://schemas.openxmlformats.org/officeDocument/2006/relationships/image" Target="media/image53.png" Id="rId78" /><Relationship Type="http://schemas.openxmlformats.org/officeDocument/2006/relationships/fontTable" Target="fontTable.xml" Id="rId81"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diagramColors" Target="diagrams/colors1.xml" Id="rId13" /><Relationship Type="http://schemas.openxmlformats.org/officeDocument/2006/relationships/hyperlink" Target="http://www.pentest-standard.org/index.php/Vulnerability_Analysis" TargetMode="External" Id="rId18" /><Relationship Type="http://schemas.openxmlformats.org/officeDocument/2006/relationships/image" Target="media/image17.png" Id="rId39" /><Relationship Type="http://schemas.openxmlformats.org/officeDocument/2006/relationships/image" Target="media/image12.png" Id="rId34" /><Relationship Type="http://schemas.openxmlformats.org/officeDocument/2006/relationships/image" Target="media/image28.png" Id="rId50" /><Relationship Type="http://schemas.openxmlformats.org/officeDocument/2006/relationships/image" Target="media/image32.png" Id="rId55" /><Relationship Type="http://schemas.openxmlformats.org/officeDocument/2006/relationships/image" Target="media/image51.png" Id="rId76" /><Relationship Type="http://schemas.openxmlformats.org/officeDocument/2006/relationships/endnotes" Target="endnotes.xml" Id="rId7" /><Relationship Type="http://schemas.openxmlformats.org/officeDocument/2006/relationships/image" Target="media/image46.png" Id="rId71" /><Relationship Type="http://schemas.openxmlformats.org/officeDocument/2006/relationships/numbering" Target="numbering.xml" Id="rId2" /><Relationship Type="http://schemas.openxmlformats.org/officeDocument/2006/relationships/image" Target="media/image7.png" Id="rId29" /><Relationship Type="http://schemas.openxmlformats.org/officeDocument/2006/relationships/hyperlink" Target="https://csrc.nist.gov/publications/detail/sp/800-53/rev-5/final" TargetMode="External" Id="rId24" /><Relationship Type="http://schemas.openxmlformats.org/officeDocument/2006/relationships/image" Target="media/image18.png" Id="rId40" /><Relationship Type="http://schemas.openxmlformats.org/officeDocument/2006/relationships/image" Target="media/image23.png" Id="rId45" /><Relationship Type="http://schemas.openxmlformats.org/officeDocument/2006/relationships/image" Target="media/image42.png" Id="rId66" /></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Risk Level</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987F-4639-9C68-D765B51D64DD}"/>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987F-4639-9C68-D765B51D64DD}"/>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987F-4639-9C68-D765B51D64DD}"/>
              </c:ext>
            </c:extLst>
          </c:dPt>
          <c:cat>
            <c:strRef>
              <c:f>Sheet1!$A$2:$A$4</c:f>
              <c:strCache>
                <c:ptCount val="3"/>
                <c:pt idx="0">
                  <c:v>Low</c:v>
                </c:pt>
                <c:pt idx="1">
                  <c:v>Medium</c:v>
                </c:pt>
                <c:pt idx="2">
                  <c:v>High</c:v>
                </c:pt>
              </c:strCache>
            </c:strRef>
          </c:cat>
          <c:val>
            <c:numRef>
              <c:f>Sheet1!$B$2:$B$4</c:f>
              <c:numCache>
                <c:formatCode>General</c:formatCode>
                <c:ptCount val="3"/>
                <c:pt idx="0">
                  <c:v>8.1999999999999993</c:v>
                </c:pt>
                <c:pt idx="1">
                  <c:v>3.2</c:v>
                </c:pt>
                <c:pt idx="2">
                  <c:v>1.4</c:v>
                </c:pt>
              </c:numCache>
            </c:numRef>
          </c:val>
          <c:extLst>
            <c:ext xmlns:c16="http://schemas.microsoft.com/office/drawing/2014/chart" uri="{C3380CC4-5D6E-409C-BE32-E72D297353CC}">
              <c16:uniqueId val="{00000000-5CD5-44B4-8C9F-B21A126C314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BDF9AD-B338-491B-A45C-0A6CEB439F51}" type="doc">
      <dgm:prSet loTypeId="urn:microsoft.com/office/officeart/2005/8/layout/hProcess9" loCatId="process" qsTypeId="urn:microsoft.com/office/officeart/2005/8/quickstyle/simple4" qsCatId="simple" csTypeId="urn:microsoft.com/office/officeart/2005/8/colors/accent6_2" csCatId="accent6" phldr="1"/>
      <dgm:spPr/>
    </dgm:pt>
    <dgm:pt modelId="{561E4A17-3633-4486-B04B-A51DB18F4116}">
      <dgm:prSet phldrT="[Text]"/>
      <dgm:spPr/>
      <dgm:t>
        <a:bodyPr/>
        <a:lstStyle/>
        <a:p>
          <a:r>
            <a:rPr lang="en-US"/>
            <a:t>Information Gathering</a:t>
          </a:r>
        </a:p>
      </dgm:t>
    </dgm:pt>
    <dgm:pt modelId="{F867275B-D508-4DDC-8115-EA5FA493013D}" type="parTrans" cxnId="{1846046B-B234-48BE-A607-D6481BC266D9}">
      <dgm:prSet/>
      <dgm:spPr/>
      <dgm:t>
        <a:bodyPr/>
        <a:lstStyle/>
        <a:p>
          <a:endParaRPr lang="en-US"/>
        </a:p>
      </dgm:t>
    </dgm:pt>
    <dgm:pt modelId="{4A9004F8-B707-4919-A355-905AA3811221}" type="sibTrans" cxnId="{1846046B-B234-48BE-A607-D6481BC266D9}">
      <dgm:prSet/>
      <dgm:spPr/>
      <dgm:t>
        <a:bodyPr/>
        <a:lstStyle/>
        <a:p>
          <a:endParaRPr lang="en-US"/>
        </a:p>
      </dgm:t>
    </dgm:pt>
    <dgm:pt modelId="{BCCF04A7-39BF-4A6D-90C6-F4BF16573514}">
      <dgm:prSet phldrT="[Text]"/>
      <dgm:spPr/>
      <dgm:t>
        <a:bodyPr/>
        <a:lstStyle/>
        <a:p>
          <a:r>
            <a:rPr lang="en-US"/>
            <a:t>Reconaissance </a:t>
          </a:r>
        </a:p>
      </dgm:t>
    </dgm:pt>
    <dgm:pt modelId="{FB7312B9-9567-48AD-B2F0-9235E2124016}" type="parTrans" cxnId="{645E4B46-7050-4355-A373-40EBFFF8B1E0}">
      <dgm:prSet/>
      <dgm:spPr/>
      <dgm:t>
        <a:bodyPr/>
        <a:lstStyle/>
        <a:p>
          <a:endParaRPr lang="en-US"/>
        </a:p>
      </dgm:t>
    </dgm:pt>
    <dgm:pt modelId="{345D0B43-501D-42DB-9F51-691FDC9AB7A2}" type="sibTrans" cxnId="{645E4B46-7050-4355-A373-40EBFFF8B1E0}">
      <dgm:prSet/>
      <dgm:spPr/>
      <dgm:t>
        <a:bodyPr/>
        <a:lstStyle/>
        <a:p>
          <a:endParaRPr lang="en-US"/>
        </a:p>
      </dgm:t>
    </dgm:pt>
    <dgm:pt modelId="{664CEEC4-BE29-4A27-ADA5-F9847EE1CBA6}">
      <dgm:prSet phldrT="[Text]"/>
      <dgm:spPr/>
      <dgm:t>
        <a:bodyPr/>
        <a:lstStyle/>
        <a:p>
          <a:r>
            <a:rPr lang="en-US"/>
            <a:t>Threat Mapping </a:t>
          </a:r>
        </a:p>
      </dgm:t>
    </dgm:pt>
    <dgm:pt modelId="{778B9939-192B-4796-AAA6-A40550993808}" type="parTrans" cxnId="{F9C0876D-575E-48F4-9BC7-B14B848AD40D}">
      <dgm:prSet/>
      <dgm:spPr/>
      <dgm:t>
        <a:bodyPr/>
        <a:lstStyle/>
        <a:p>
          <a:endParaRPr lang="en-US"/>
        </a:p>
      </dgm:t>
    </dgm:pt>
    <dgm:pt modelId="{A25CA394-C0B8-4688-BAE7-2062B6F23029}" type="sibTrans" cxnId="{F9C0876D-575E-48F4-9BC7-B14B848AD40D}">
      <dgm:prSet/>
      <dgm:spPr/>
      <dgm:t>
        <a:bodyPr/>
        <a:lstStyle/>
        <a:p>
          <a:endParaRPr lang="en-US"/>
        </a:p>
      </dgm:t>
    </dgm:pt>
    <dgm:pt modelId="{71B10D33-7FED-4D96-91A8-F57696E8291B}">
      <dgm:prSet phldrT="[Text]"/>
      <dgm:spPr/>
      <dgm:t>
        <a:bodyPr/>
        <a:lstStyle/>
        <a:p>
          <a:r>
            <a:rPr lang="en-US"/>
            <a:t>Vulnerability Identification </a:t>
          </a:r>
        </a:p>
      </dgm:t>
    </dgm:pt>
    <dgm:pt modelId="{F14FE9AC-3A08-4964-AAB8-7B3F0F66EECB}" type="parTrans" cxnId="{714AAE6F-7B3A-4868-B8E0-96253BE33EE1}">
      <dgm:prSet/>
      <dgm:spPr/>
      <dgm:t>
        <a:bodyPr/>
        <a:lstStyle/>
        <a:p>
          <a:endParaRPr lang="en-US"/>
        </a:p>
      </dgm:t>
    </dgm:pt>
    <dgm:pt modelId="{09C04C30-A4C9-448D-9E98-B5183CECAD84}" type="sibTrans" cxnId="{714AAE6F-7B3A-4868-B8E0-96253BE33EE1}">
      <dgm:prSet/>
      <dgm:spPr/>
      <dgm:t>
        <a:bodyPr/>
        <a:lstStyle/>
        <a:p>
          <a:endParaRPr lang="en-US"/>
        </a:p>
      </dgm:t>
    </dgm:pt>
    <dgm:pt modelId="{AC0CBA7D-C6DE-4655-8AC5-05C121E1221A}">
      <dgm:prSet phldrT="[Text]"/>
      <dgm:spPr/>
      <dgm:t>
        <a:bodyPr/>
        <a:lstStyle/>
        <a:p>
          <a:r>
            <a:rPr lang="en-US"/>
            <a:t>Exploitation</a:t>
          </a:r>
        </a:p>
      </dgm:t>
    </dgm:pt>
    <dgm:pt modelId="{F223D7A5-F8BA-4989-B1B9-1FE456CEA419}" type="parTrans" cxnId="{517C85E8-4D9C-4FED-AB08-CFDADBA8BBD5}">
      <dgm:prSet/>
      <dgm:spPr/>
      <dgm:t>
        <a:bodyPr/>
        <a:lstStyle/>
        <a:p>
          <a:endParaRPr lang="en-US"/>
        </a:p>
      </dgm:t>
    </dgm:pt>
    <dgm:pt modelId="{37D92C31-32F9-4899-A13D-106C59806DA3}" type="sibTrans" cxnId="{517C85E8-4D9C-4FED-AB08-CFDADBA8BBD5}">
      <dgm:prSet/>
      <dgm:spPr/>
      <dgm:t>
        <a:bodyPr/>
        <a:lstStyle/>
        <a:p>
          <a:endParaRPr lang="en-US"/>
        </a:p>
      </dgm:t>
    </dgm:pt>
    <dgm:pt modelId="{7AA4FED3-F08D-4637-AA1C-2FD16A50890A}">
      <dgm:prSet phldrT="[Text]"/>
      <dgm:spPr/>
      <dgm:t>
        <a:bodyPr/>
        <a:lstStyle/>
        <a:p>
          <a:r>
            <a:rPr lang="en-US"/>
            <a:t>Post Exploitation </a:t>
          </a:r>
        </a:p>
      </dgm:t>
    </dgm:pt>
    <dgm:pt modelId="{F676F961-1577-4331-ACA2-7AB029632AC3}" type="parTrans" cxnId="{2F54E1B3-EF1A-4745-BEB4-EFAFA6DC83A0}">
      <dgm:prSet/>
      <dgm:spPr/>
      <dgm:t>
        <a:bodyPr/>
        <a:lstStyle/>
        <a:p>
          <a:endParaRPr lang="en-US"/>
        </a:p>
      </dgm:t>
    </dgm:pt>
    <dgm:pt modelId="{4DE80426-CE4F-4644-ADA7-BC5FFB67218D}" type="sibTrans" cxnId="{2F54E1B3-EF1A-4745-BEB4-EFAFA6DC83A0}">
      <dgm:prSet/>
      <dgm:spPr/>
      <dgm:t>
        <a:bodyPr/>
        <a:lstStyle/>
        <a:p>
          <a:endParaRPr lang="en-US"/>
        </a:p>
      </dgm:t>
    </dgm:pt>
    <dgm:pt modelId="{50AD87ED-1339-491C-B5D5-7CB928B292E7}">
      <dgm:prSet phldrT="[Text]"/>
      <dgm:spPr/>
      <dgm:t>
        <a:bodyPr/>
        <a:lstStyle/>
        <a:p>
          <a:r>
            <a:rPr lang="en-US"/>
            <a:t>Reporting </a:t>
          </a:r>
        </a:p>
      </dgm:t>
    </dgm:pt>
    <dgm:pt modelId="{418AAE70-C6CA-42FC-A152-4D6D3A1AC8CE}" type="parTrans" cxnId="{5AF30950-F825-4F7F-B8C6-98C01874BE60}">
      <dgm:prSet/>
      <dgm:spPr/>
      <dgm:t>
        <a:bodyPr/>
        <a:lstStyle/>
        <a:p>
          <a:endParaRPr lang="en-US"/>
        </a:p>
      </dgm:t>
    </dgm:pt>
    <dgm:pt modelId="{1856B1E9-69F9-4BEF-A597-52EE7380452A}" type="sibTrans" cxnId="{5AF30950-F825-4F7F-B8C6-98C01874BE60}">
      <dgm:prSet/>
      <dgm:spPr/>
      <dgm:t>
        <a:bodyPr/>
        <a:lstStyle/>
        <a:p>
          <a:endParaRPr lang="en-US"/>
        </a:p>
      </dgm:t>
    </dgm:pt>
    <dgm:pt modelId="{D70720C0-B7CC-4A0B-AEB2-354CB9FBD34B}" type="pres">
      <dgm:prSet presAssocID="{AEBDF9AD-B338-491B-A45C-0A6CEB439F51}" presName="CompostProcess" presStyleCnt="0">
        <dgm:presLayoutVars>
          <dgm:dir/>
          <dgm:resizeHandles val="exact"/>
        </dgm:presLayoutVars>
      </dgm:prSet>
      <dgm:spPr/>
    </dgm:pt>
    <dgm:pt modelId="{637DCA42-B7F6-4467-89C0-F925A2F90D69}" type="pres">
      <dgm:prSet presAssocID="{AEBDF9AD-B338-491B-A45C-0A6CEB439F51}" presName="arrow" presStyleLbl="bgShp" presStyleIdx="0" presStyleCnt="1" custLinFactNeighborX="1031" custLinFactNeighborY="52374"/>
      <dgm:spPr/>
    </dgm:pt>
    <dgm:pt modelId="{3E51575D-7FBC-4F8B-BBFE-24A20B16BE5B}" type="pres">
      <dgm:prSet presAssocID="{AEBDF9AD-B338-491B-A45C-0A6CEB439F51}" presName="linearProcess" presStyleCnt="0"/>
      <dgm:spPr/>
    </dgm:pt>
    <dgm:pt modelId="{B5BC9CC4-AE34-4601-B687-78A2A46AA036}" type="pres">
      <dgm:prSet presAssocID="{561E4A17-3633-4486-B04B-A51DB18F4116}" presName="textNode" presStyleLbl="node1" presStyleIdx="0" presStyleCnt="7">
        <dgm:presLayoutVars>
          <dgm:bulletEnabled val="1"/>
        </dgm:presLayoutVars>
      </dgm:prSet>
      <dgm:spPr/>
    </dgm:pt>
    <dgm:pt modelId="{BB278D03-0E22-4D1C-AF11-6253F7950564}" type="pres">
      <dgm:prSet presAssocID="{4A9004F8-B707-4919-A355-905AA3811221}" presName="sibTrans" presStyleCnt="0"/>
      <dgm:spPr/>
    </dgm:pt>
    <dgm:pt modelId="{7213CF70-2E5D-424B-B9AA-7D9D4433BA3B}" type="pres">
      <dgm:prSet presAssocID="{BCCF04A7-39BF-4A6D-90C6-F4BF16573514}" presName="textNode" presStyleLbl="node1" presStyleIdx="1" presStyleCnt="7" custLinFactNeighborX="31977">
        <dgm:presLayoutVars>
          <dgm:bulletEnabled val="1"/>
        </dgm:presLayoutVars>
      </dgm:prSet>
      <dgm:spPr/>
    </dgm:pt>
    <dgm:pt modelId="{8A784DE1-B6EB-499C-8818-873B35F9796E}" type="pres">
      <dgm:prSet presAssocID="{345D0B43-501D-42DB-9F51-691FDC9AB7A2}" presName="sibTrans" presStyleCnt="0"/>
      <dgm:spPr/>
    </dgm:pt>
    <dgm:pt modelId="{019508B1-A4F6-485D-9040-FC281AAADF8F}" type="pres">
      <dgm:prSet presAssocID="{664CEEC4-BE29-4A27-ADA5-F9847EE1CBA6}" presName="textNode" presStyleLbl="node1" presStyleIdx="2" presStyleCnt="7">
        <dgm:presLayoutVars>
          <dgm:bulletEnabled val="1"/>
        </dgm:presLayoutVars>
      </dgm:prSet>
      <dgm:spPr/>
    </dgm:pt>
    <dgm:pt modelId="{D32B758A-187B-4ECC-B573-C14B225A41A5}" type="pres">
      <dgm:prSet presAssocID="{A25CA394-C0B8-4688-BAE7-2062B6F23029}" presName="sibTrans" presStyleCnt="0"/>
      <dgm:spPr/>
    </dgm:pt>
    <dgm:pt modelId="{FB2C584D-C73B-4DC0-A864-78475F8A2922}" type="pres">
      <dgm:prSet presAssocID="{71B10D33-7FED-4D96-91A8-F57696E8291B}" presName="textNode" presStyleLbl="node1" presStyleIdx="3" presStyleCnt="7">
        <dgm:presLayoutVars>
          <dgm:bulletEnabled val="1"/>
        </dgm:presLayoutVars>
      </dgm:prSet>
      <dgm:spPr/>
    </dgm:pt>
    <dgm:pt modelId="{E86094F3-299E-4D82-8AB9-7B8287D30924}" type="pres">
      <dgm:prSet presAssocID="{09C04C30-A4C9-448D-9E98-B5183CECAD84}" presName="sibTrans" presStyleCnt="0"/>
      <dgm:spPr/>
    </dgm:pt>
    <dgm:pt modelId="{16F07669-863E-4F0F-A048-9A902E053A54}" type="pres">
      <dgm:prSet presAssocID="{AC0CBA7D-C6DE-4655-8AC5-05C121E1221A}" presName="textNode" presStyleLbl="node1" presStyleIdx="4" presStyleCnt="7">
        <dgm:presLayoutVars>
          <dgm:bulletEnabled val="1"/>
        </dgm:presLayoutVars>
      </dgm:prSet>
      <dgm:spPr/>
    </dgm:pt>
    <dgm:pt modelId="{4BDE015F-4C10-4DBC-9B40-207CCD2C49F3}" type="pres">
      <dgm:prSet presAssocID="{37D92C31-32F9-4899-A13D-106C59806DA3}" presName="sibTrans" presStyleCnt="0"/>
      <dgm:spPr/>
    </dgm:pt>
    <dgm:pt modelId="{1B8F0A66-0693-4832-81A3-56E73DF52A59}" type="pres">
      <dgm:prSet presAssocID="{7AA4FED3-F08D-4637-AA1C-2FD16A50890A}" presName="textNode" presStyleLbl="node1" presStyleIdx="5" presStyleCnt="7">
        <dgm:presLayoutVars>
          <dgm:bulletEnabled val="1"/>
        </dgm:presLayoutVars>
      </dgm:prSet>
      <dgm:spPr/>
    </dgm:pt>
    <dgm:pt modelId="{6BE26D72-810E-4A30-A777-5D353BB6ECBA}" type="pres">
      <dgm:prSet presAssocID="{4DE80426-CE4F-4644-ADA7-BC5FFB67218D}" presName="sibTrans" presStyleCnt="0"/>
      <dgm:spPr/>
    </dgm:pt>
    <dgm:pt modelId="{12744CD0-3FB5-4147-BA92-0541FFDE78B4}" type="pres">
      <dgm:prSet presAssocID="{50AD87ED-1339-491C-B5D5-7CB928B292E7}" presName="textNode" presStyleLbl="node1" presStyleIdx="6" presStyleCnt="7">
        <dgm:presLayoutVars>
          <dgm:bulletEnabled val="1"/>
        </dgm:presLayoutVars>
      </dgm:prSet>
      <dgm:spPr/>
    </dgm:pt>
  </dgm:ptLst>
  <dgm:cxnLst>
    <dgm:cxn modelId="{6773BC17-579A-4C79-BD53-2C42C6FF1573}" type="presOf" srcId="{AC0CBA7D-C6DE-4655-8AC5-05C121E1221A}" destId="{16F07669-863E-4F0F-A048-9A902E053A54}" srcOrd="0" destOrd="0" presId="urn:microsoft.com/office/officeart/2005/8/layout/hProcess9"/>
    <dgm:cxn modelId="{A65BCC1F-AF54-4B75-A338-EFD6C9E50815}" type="presOf" srcId="{AEBDF9AD-B338-491B-A45C-0A6CEB439F51}" destId="{D70720C0-B7CC-4A0B-AEB2-354CB9FBD34B}" srcOrd="0" destOrd="0" presId="urn:microsoft.com/office/officeart/2005/8/layout/hProcess9"/>
    <dgm:cxn modelId="{07AFBF39-F634-4A21-8FA9-5FC2D15BE67F}" type="presOf" srcId="{561E4A17-3633-4486-B04B-A51DB18F4116}" destId="{B5BC9CC4-AE34-4601-B687-78A2A46AA036}" srcOrd="0" destOrd="0" presId="urn:microsoft.com/office/officeart/2005/8/layout/hProcess9"/>
    <dgm:cxn modelId="{645E4B46-7050-4355-A373-40EBFFF8B1E0}" srcId="{AEBDF9AD-B338-491B-A45C-0A6CEB439F51}" destId="{BCCF04A7-39BF-4A6D-90C6-F4BF16573514}" srcOrd="1" destOrd="0" parTransId="{FB7312B9-9567-48AD-B2F0-9235E2124016}" sibTransId="{345D0B43-501D-42DB-9F51-691FDC9AB7A2}"/>
    <dgm:cxn modelId="{5AF30950-F825-4F7F-B8C6-98C01874BE60}" srcId="{AEBDF9AD-B338-491B-A45C-0A6CEB439F51}" destId="{50AD87ED-1339-491C-B5D5-7CB928B292E7}" srcOrd="6" destOrd="0" parTransId="{418AAE70-C6CA-42FC-A152-4D6D3A1AC8CE}" sibTransId="{1856B1E9-69F9-4BEF-A597-52EE7380452A}"/>
    <dgm:cxn modelId="{1846046B-B234-48BE-A607-D6481BC266D9}" srcId="{AEBDF9AD-B338-491B-A45C-0A6CEB439F51}" destId="{561E4A17-3633-4486-B04B-A51DB18F4116}" srcOrd="0" destOrd="0" parTransId="{F867275B-D508-4DDC-8115-EA5FA493013D}" sibTransId="{4A9004F8-B707-4919-A355-905AA3811221}"/>
    <dgm:cxn modelId="{F9C0876D-575E-48F4-9BC7-B14B848AD40D}" srcId="{AEBDF9AD-B338-491B-A45C-0A6CEB439F51}" destId="{664CEEC4-BE29-4A27-ADA5-F9847EE1CBA6}" srcOrd="2" destOrd="0" parTransId="{778B9939-192B-4796-AAA6-A40550993808}" sibTransId="{A25CA394-C0B8-4688-BAE7-2062B6F23029}"/>
    <dgm:cxn modelId="{714AAE6F-7B3A-4868-B8E0-96253BE33EE1}" srcId="{AEBDF9AD-B338-491B-A45C-0A6CEB439F51}" destId="{71B10D33-7FED-4D96-91A8-F57696E8291B}" srcOrd="3" destOrd="0" parTransId="{F14FE9AC-3A08-4964-AAB8-7B3F0F66EECB}" sibTransId="{09C04C30-A4C9-448D-9E98-B5183CECAD84}"/>
    <dgm:cxn modelId="{3A0EDCA5-B49B-4FDC-B109-450C92C16A89}" type="presOf" srcId="{71B10D33-7FED-4D96-91A8-F57696E8291B}" destId="{FB2C584D-C73B-4DC0-A864-78475F8A2922}" srcOrd="0" destOrd="0" presId="urn:microsoft.com/office/officeart/2005/8/layout/hProcess9"/>
    <dgm:cxn modelId="{C2EDCDA7-2DBE-4497-9515-2BE5121379EC}" type="presOf" srcId="{664CEEC4-BE29-4A27-ADA5-F9847EE1CBA6}" destId="{019508B1-A4F6-485D-9040-FC281AAADF8F}" srcOrd="0" destOrd="0" presId="urn:microsoft.com/office/officeart/2005/8/layout/hProcess9"/>
    <dgm:cxn modelId="{2F54E1B3-EF1A-4745-BEB4-EFAFA6DC83A0}" srcId="{AEBDF9AD-B338-491B-A45C-0A6CEB439F51}" destId="{7AA4FED3-F08D-4637-AA1C-2FD16A50890A}" srcOrd="5" destOrd="0" parTransId="{F676F961-1577-4331-ACA2-7AB029632AC3}" sibTransId="{4DE80426-CE4F-4644-ADA7-BC5FFB67218D}"/>
    <dgm:cxn modelId="{4099E1C6-DB3B-47DA-9F76-79701CD7341B}" type="presOf" srcId="{50AD87ED-1339-491C-B5D5-7CB928B292E7}" destId="{12744CD0-3FB5-4147-BA92-0541FFDE78B4}" srcOrd="0" destOrd="0" presId="urn:microsoft.com/office/officeart/2005/8/layout/hProcess9"/>
    <dgm:cxn modelId="{517C85E8-4D9C-4FED-AB08-CFDADBA8BBD5}" srcId="{AEBDF9AD-B338-491B-A45C-0A6CEB439F51}" destId="{AC0CBA7D-C6DE-4655-8AC5-05C121E1221A}" srcOrd="4" destOrd="0" parTransId="{F223D7A5-F8BA-4989-B1B9-1FE456CEA419}" sibTransId="{37D92C31-32F9-4899-A13D-106C59806DA3}"/>
    <dgm:cxn modelId="{3FAA05E9-ED3A-4EA0-8A72-820FF2C2B169}" type="presOf" srcId="{BCCF04A7-39BF-4A6D-90C6-F4BF16573514}" destId="{7213CF70-2E5D-424B-B9AA-7D9D4433BA3B}" srcOrd="0" destOrd="0" presId="urn:microsoft.com/office/officeart/2005/8/layout/hProcess9"/>
    <dgm:cxn modelId="{283822F0-F284-47FD-ABCF-005E136626AD}" type="presOf" srcId="{7AA4FED3-F08D-4637-AA1C-2FD16A50890A}" destId="{1B8F0A66-0693-4832-81A3-56E73DF52A59}" srcOrd="0" destOrd="0" presId="urn:microsoft.com/office/officeart/2005/8/layout/hProcess9"/>
    <dgm:cxn modelId="{C0E81A03-7D6E-4A01-AACC-A1A11E051E2E}" type="presParOf" srcId="{D70720C0-B7CC-4A0B-AEB2-354CB9FBD34B}" destId="{637DCA42-B7F6-4467-89C0-F925A2F90D69}" srcOrd="0" destOrd="0" presId="urn:microsoft.com/office/officeart/2005/8/layout/hProcess9"/>
    <dgm:cxn modelId="{D5024AB7-57E1-4B0B-8844-A7F5B78BA437}" type="presParOf" srcId="{D70720C0-B7CC-4A0B-AEB2-354CB9FBD34B}" destId="{3E51575D-7FBC-4F8B-BBFE-24A20B16BE5B}" srcOrd="1" destOrd="0" presId="urn:microsoft.com/office/officeart/2005/8/layout/hProcess9"/>
    <dgm:cxn modelId="{D2FA6FC7-6BDD-46ED-990C-B31995B39A8B}" type="presParOf" srcId="{3E51575D-7FBC-4F8B-BBFE-24A20B16BE5B}" destId="{B5BC9CC4-AE34-4601-B687-78A2A46AA036}" srcOrd="0" destOrd="0" presId="urn:microsoft.com/office/officeart/2005/8/layout/hProcess9"/>
    <dgm:cxn modelId="{DAEDE374-0124-4270-81F3-E55E57A054F0}" type="presParOf" srcId="{3E51575D-7FBC-4F8B-BBFE-24A20B16BE5B}" destId="{BB278D03-0E22-4D1C-AF11-6253F7950564}" srcOrd="1" destOrd="0" presId="urn:microsoft.com/office/officeart/2005/8/layout/hProcess9"/>
    <dgm:cxn modelId="{E099869D-0001-4CC6-8005-818D5B490021}" type="presParOf" srcId="{3E51575D-7FBC-4F8B-BBFE-24A20B16BE5B}" destId="{7213CF70-2E5D-424B-B9AA-7D9D4433BA3B}" srcOrd="2" destOrd="0" presId="urn:microsoft.com/office/officeart/2005/8/layout/hProcess9"/>
    <dgm:cxn modelId="{AFAB9575-078B-4636-AED6-8C9C36497FAF}" type="presParOf" srcId="{3E51575D-7FBC-4F8B-BBFE-24A20B16BE5B}" destId="{8A784DE1-B6EB-499C-8818-873B35F9796E}" srcOrd="3" destOrd="0" presId="urn:microsoft.com/office/officeart/2005/8/layout/hProcess9"/>
    <dgm:cxn modelId="{BFC8386A-D83A-4B70-9333-A5AEA429C5A6}" type="presParOf" srcId="{3E51575D-7FBC-4F8B-BBFE-24A20B16BE5B}" destId="{019508B1-A4F6-485D-9040-FC281AAADF8F}" srcOrd="4" destOrd="0" presId="urn:microsoft.com/office/officeart/2005/8/layout/hProcess9"/>
    <dgm:cxn modelId="{3F172D99-5D37-4ADF-B160-495148F92FA5}" type="presParOf" srcId="{3E51575D-7FBC-4F8B-BBFE-24A20B16BE5B}" destId="{D32B758A-187B-4ECC-B573-C14B225A41A5}" srcOrd="5" destOrd="0" presId="urn:microsoft.com/office/officeart/2005/8/layout/hProcess9"/>
    <dgm:cxn modelId="{C2311ABA-8207-4BBF-BD54-33F490290E32}" type="presParOf" srcId="{3E51575D-7FBC-4F8B-BBFE-24A20B16BE5B}" destId="{FB2C584D-C73B-4DC0-A864-78475F8A2922}" srcOrd="6" destOrd="0" presId="urn:microsoft.com/office/officeart/2005/8/layout/hProcess9"/>
    <dgm:cxn modelId="{2B3D3BA1-7CB5-4D31-B3B3-86B5480B6A58}" type="presParOf" srcId="{3E51575D-7FBC-4F8B-BBFE-24A20B16BE5B}" destId="{E86094F3-299E-4D82-8AB9-7B8287D30924}" srcOrd="7" destOrd="0" presId="urn:microsoft.com/office/officeart/2005/8/layout/hProcess9"/>
    <dgm:cxn modelId="{35958E63-1DBC-48CB-8673-E818BE0B1897}" type="presParOf" srcId="{3E51575D-7FBC-4F8B-BBFE-24A20B16BE5B}" destId="{16F07669-863E-4F0F-A048-9A902E053A54}" srcOrd="8" destOrd="0" presId="urn:microsoft.com/office/officeart/2005/8/layout/hProcess9"/>
    <dgm:cxn modelId="{E800D4A5-AB75-4191-AB76-0289858C24CE}" type="presParOf" srcId="{3E51575D-7FBC-4F8B-BBFE-24A20B16BE5B}" destId="{4BDE015F-4C10-4DBC-9B40-207CCD2C49F3}" srcOrd="9" destOrd="0" presId="urn:microsoft.com/office/officeart/2005/8/layout/hProcess9"/>
    <dgm:cxn modelId="{10CF30A8-4330-4641-9539-9FAB1F7B6CB0}" type="presParOf" srcId="{3E51575D-7FBC-4F8B-BBFE-24A20B16BE5B}" destId="{1B8F0A66-0693-4832-81A3-56E73DF52A59}" srcOrd="10" destOrd="0" presId="urn:microsoft.com/office/officeart/2005/8/layout/hProcess9"/>
    <dgm:cxn modelId="{0184B2A9-F123-4EE2-B282-C7569133F50C}" type="presParOf" srcId="{3E51575D-7FBC-4F8B-BBFE-24A20B16BE5B}" destId="{6BE26D72-810E-4A30-A777-5D353BB6ECBA}" srcOrd="11" destOrd="0" presId="urn:microsoft.com/office/officeart/2005/8/layout/hProcess9"/>
    <dgm:cxn modelId="{E2904A0A-08AF-4A86-9387-6D0FEAF858D8}" type="presParOf" srcId="{3E51575D-7FBC-4F8B-BBFE-24A20B16BE5B}" destId="{12744CD0-3FB5-4147-BA92-0541FFDE78B4}" srcOrd="12" destOrd="0" presId="urn:microsoft.com/office/officeart/2005/8/layout/hProcess9"/>
  </dgm:cxnLst>
  <dgm:bg/>
  <dgm:whole/>
  <dgm:extLst>
    <a:ext uri="http://schemas.microsoft.com/office/drawing/2008/diagram">
      <dsp:dataModelExt xmlns:dsp="http://schemas.microsoft.com/office/drawing/2008/diagram" relId="rId1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7DCA42-B7F6-4467-89C0-F925A2F90D69}">
      <dsp:nvSpPr>
        <dsp:cNvPr id="0" name=""/>
        <dsp:cNvSpPr/>
      </dsp:nvSpPr>
      <dsp:spPr>
        <a:xfrm>
          <a:off x="522696" y="0"/>
          <a:ext cx="5304123" cy="1658620"/>
        </a:xfrm>
        <a:prstGeom prst="rightArrow">
          <a:avLst/>
        </a:prstGeom>
        <a:solidFill>
          <a:schemeClr val="accent6">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B5BC9CC4-AE34-4601-B687-78A2A46AA036}">
      <dsp:nvSpPr>
        <dsp:cNvPr id="0" name=""/>
        <dsp:cNvSpPr/>
      </dsp:nvSpPr>
      <dsp:spPr>
        <a:xfrm>
          <a:off x="533"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Information Gathering</a:t>
          </a:r>
        </a:p>
      </dsp:txBody>
      <dsp:txXfrm>
        <a:off x="32920" y="529973"/>
        <a:ext cx="789894" cy="598674"/>
      </dsp:txXfrm>
    </dsp:sp>
    <dsp:sp modelId="{7213CF70-2E5D-424B-B9AA-7D9D4433BA3B}">
      <dsp:nvSpPr>
        <dsp:cNvPr id="0" name=""/>
        <dsp:cNvSpPr/>
      </dsp:nvSpPr>
      <dsp:spPr>
        <a:xfrm>
          <a:off x="911599"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Reconaissance </a:t>
          </a:r>
        </a:p>
      </dsp:txBody>
      <dsp:txXfrm>
        <a:off x="943986" y="529973"/>
        <a:ext cx="789894" cy="598674"/>
      </dsp:txXfrm>
    </dsp:sp>
    <dsp:sp modelId="{019508B1-A4F6-485D-9040-FC281AAADF8F}">
      <dsp:nvSpPr>
        <dsp:cNvPr id="0" name=""/>
        <dsp:cNvSpPr/>
      </dsp:nvSpPr>
      <dsp:spPr>
        <a:xfrm>
          <a:off x="1795336"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Threat Mapping </a:t>
          </a:r>
        </a:p>
      </dsp:txBody>
      <dsp:txXfrm>
        <a:off x="1827723" y="529973"/>
        <a:ext cx="789894" cy="598674"/>
      </dsp:txXfrm>
    </dsp:sp>
    <dsp:sp modelId="{FB2C584D-C73B-4DC0-A864-78475F8A2922}">
      <dsp:nvSpPr>
        <dsp:cNvPr id="0" name=""/>
        <dsp:cNvSpPr/>
      </dsp:nvSpPr>
      <dsp:spPr>
        <a:xfrm>
          <a:off x="2692738"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Vulnerability Identification </a:t>
          </a:r>
        </a:p>
      </dsp:txBody>
      <dsp:txXfrm>
        <a:off x="2725125" y="529973"/>
        <a:ext cx="789894" cy="598674"/>
      </dsp:txXfrm>
    </dsp:sp>
    <dsp:sp modelId="{16F07669-863E-4F0F-A048-9A902E053A54}">
      <dsp:nvSpPr>
        <dsp:cNvPr id="0" name=""/>
        <dsp:cNvSpPr/>
      </dsp:nvSpPr>
      <dsp:spPr>
        <a:xfrm>
          <a:off x="3590140"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Exploitation</a:t>
          </a:r>
        </a:p>
      </dsp:txBody>
      <dsp:txXfrm>
        <a:off x="3622527" y="529973"/>
        <a:ext cx="789894" cy="598674"/>
      </dsp:txXfrm>
    </dsp:sp>
    <dsp:sp modelId="{1B8F0A66-0693-4832-81A3-56E73DF52A59}">
      <dsp:nvSpPr>
        <dsp:cNvPr id="0" name=""/>
        <dsp:cNvSpPr/>
      </dsp:nvSpPr>
      <dsp:spPr>
        <a:xfrm>
          <a:off x="4487541"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Post Exploitation </a:t>
          </a:r>
        </a:p>
      </dsp:txBody>
      <dsp:txXfrm>
        <a:off x="4519928" y="529973"/>
        <a:ext cx="789894" cy="598674"/>
      </dsp:txXfrm>
    </dsp:sp>
    <dsp:sp modelId="{12744CD0-3FB5-4147-BA92-0541FFDE78B4}">
      <dsp:nvSpPr>
        <dsp:cNvPr id="0" name=""/>
        <dsp:cNvSpPr/>
      </dsp:nvSpPr>
      <dsp:spPr>
        <a:xfrm>
          <a:off x="5384943" y="497586"/>
          <a:ext cx="854668" cy="663448"/>
        </a:xfrm>
        <a:prstGeom prst="roundRect">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Reporting </a:t>
          </a:r>
        </a:p>
      </dsp:txBody>
      <dsp:txXfrm>
        <a:off x="5417330" y="529973"/>
        <a:ext cx="789894" cy="59867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3E399-08A1-4EAD-BFE8-44D07C80A80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31</Pages>
  <Words>6460</Words>
  <Characters>36826</Characters>
  <Application>Microsoft Office Word</Application>
  <DocSecurity>4</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43200</CharactersWithSpaces>
  <SharedDoc>false</SharedDoc>
  <HLinks>
    <vt:vector size="216" baseType="variant">
      <vt:variant>
        <vt:i4>5701748</vt:i4>
      </vt:variant>
      <vt:variant>
        <vt:i4>198</vt:i4>
      </vt:variant>
      <vt:variant>
        <vt:i4>0</vt:i4>
      </vt:variant>
      <vt:variant>
        <vt:i4>5</vt:i4>
      </vt:variant>
      <vt:variant>
        <vt:lpwstr>https://cheatsheetseries.owasp.org/cheatsheets/Securing_Cascading_Style_Sheets_Cheat_Sheet.html</vt:lpwstr>
      </vt:variant>
      <vt:variant>
        <vt:lpwstr/>
      </vt:variant>
      <vt:variant>
        <vt:i4>196700</vt:i4>
      </vt:variant>
      <vt:variant>
        <vt:i4>189</vt:i4>
      </vt:variant>
      <vt:variant>
        <vt:i4>0</vt:i4>
      </vt:variant>
      <vt:variant>
        <vt:i4>5</vt:i4>
      </vt:variant>
      <vt:variant>
        <vt:lpwstr>https://cve.mitre.org/cgi-bin/cvename.cgi?name=CVE-2015-6564</vt:lpwstr>
      </vt:variant>
      <vt:variant>
        <vt:lpwstr/>
      </vt:variant>
      <vt:variant>
        <vt:i4>262233</vt:i4>
      </vt:variant>
      <vt:variant>
        <vt:i4>186</vt:i4>
      </vt:variant>
      <vt:variant>
        <vt:i4>0</vt:i4>
      </vt:variant>
      <vt:variant>
        <vt:i4>5</vt:i4>
      </vt:variant>
      <vt:variant>
        <vt:lpwstr>https://cve.mitre.org/cgi-bin/cvename.cgi?name=CVE-2015-5600</vt:lpwstr>
      </vt:variant>
      <vt:variant>
        <vt:lpwstr/>
      </vt:variant>
      <vt:variant>
        <vt:i4>3866722</vt:i4>
      </vt:variant>
      <vt:variant>
        <vt:i4>171</vt:i4>
      </vt:variant>
      <vt:variant>
        <vt:i4>0</vt:i4>
      </vt:variant>
      <vt:variant>
        <vt:i4>5</vt:i4>
      </vt:variant>
      <vt:variant>
        <vt:lpwstr>https://csrc.nist.gov/publications/detail/sp/800-53/rev-5/final</vt:lpwstr>
      </vt:variant>
      <vt:variant>
        <vt:lpwstr/>
      </vt:variant>
      <vt:variant>
        <vt:i4>3801132</vt:i4>
      </vt:variant>
      <vt:variant>
        <vt:i4>168</vt:i4>
      </vt:variant>
      <vt:variant>
        <vt:i4>0</vt:i4>
      </vt:variant>
      <vt:variant>
        <vt:i4>5</vt:i4>
      </vt:variant>
      <vt:variant>
        <vt:lpwstr>https://csrc.nist.gov/projects/risk-management/about-rmfCVE</vt:lpwstr>
      </vt:variant>
      <vt:variant>
        <vt:lpwstr/>
      </vt:variant>
      <vt:variant>
        <vt:i4>4456476</vt:i4>
      </vt:variant>
      <vt:variant>
        <vt:i4>162</vt:i4>
      </vt:variant>
      <vt:variant>
        <vt:i4>0</vt:i4>
      </vt:variant>
      <vt:variant>
        <vt:i4>5</vt:i4>
      </vt:variant>
      <vt:variant>
        <vt:lpwstr>https://www.nist.gov/privacy-framework/privacy-framework</vt:lpwstr>
      </vt:variant>
      <vt:variant>
        <vt:lpwstr/>
      </vt:variant>
      <vt:variant>
        <vt:i4>2162788</vt:i4>
      </vt:variant>
      <vt:variant>
        <vt:i4>159</vt:i4>
      </vt:variant>
      <vt:variant>
        <vt:i4>0</vt:i4>
      </vt:variant>
      <vt:variant>
        <vt:i4>5</vt:i4>
      </vt:variant>
      <vt:variant>
        <vt:lpwstr>http://www.pentest-standard.org/index.php/Reporting</vt:lpwstr>
      </vt:variant>
      <vt:variant>
        <vt:lpwstr/>
      </vt:variant>
      <vt:variant>
        <vt:i4>4128852</vt:i4>
      </vt:variant>
      <vt:variant>
        <vt:i4>156</vt:i4>
      </vt:variant>
      <vt:variant>
        <vt:i4>0</vt:i4>
      </vt:variant>
      <vt:variant>
        <vt:i4>5</vt:i4>
      </vt:variant>
      <vt:variant>
        <vt:lpwstr>http://www.pentest-standard.org/index.php/Post_Exploitation</vt:lpwstr>
      </vt:variant>
      <vt:variant>
        <vt:lpwstr/>
      </vt:variant>
      <vt:variant>
        <vt:i4>2752616</vt:i4>
      </vt:variant>
      <vt:variant>
        <vt:i4>153</vt:i4>
      </vt:variant>
      <vt:variant>
        <vt:i4>0</vt:i4>
      </vt:variant>
      <vt:variant>
        <vt:i4>5</vt:i4>
      </vt:variant>
      <vt:variant>
        <vt:lpwstr>http://www.pentest-standard.org/index.php/Exploitation</vt:lpwstr>
      </vt:variant>
      <vt:variant>
        <vt:lpwstr/>
      </vt:variant>
      <vt:variant>
        <vt:i4>8323082</vt:i4>
      </vt:variant>
      <vt:variant>
        <vt:i4>150</vt:i4>
      </vt:variant>
      <vt:variant>
        <vt:i4>0</vt:i4>
      </vt:variant>
      <vt:variant>
        <vt:i4>5</vt:i4>
      </vt:variant>
      <vt:variant>
        <vt:lpwstr>http://www.pentest-standard.org/index.php/Vulnerability_Analysis</vt:lpwstr>
      </vt:variant>
      <vt:variant>
        <vt:lpwstr/>
      </vt:variant>
      <vt:variant>
        <vt:i4>4390950</vt:i4>
      </vt:variant>
      <vt:variant>
        <vt:i4>147</vt:i4>
      </vt:variant>
      <vt:variant>
        <vt:i4>0</vt:i4>
      </vt:variant>
      <vt:variant>
        <vt:i4>5</vt:i4>
      </vt:variant>
      <vt:variant>
        <vt:lpwstr>http://www.pentest-standard.org/index.php/Threat_Modeling</vt:lpwstr>
      </vt:variant>
      <vt:variant>
        <vt:lpwstr/>
      </vt:variant>
      <vt:variant>
        <vt:i4>4325417</vt:i4>
      </vt:variant>
      <vt:variant>
        <vt:i4>144</vt:i4>
      </vt:variant>
      <vt:variant>
        <vt:i4>0</vt:i4>
      </vt:variant>
      <vt:variant>
        <vt:i4>5</vt:i4>
      </vt:variant>
      <vt:variant>
        <vt:lpwstr>http://www.pentest-standard.org/index.php/Intelligence_Gathering</vt:lpwstr>
      </vt:variant>
      <vt:variant>
        <vt:lpwstr/>
      </vt:variant>
      <vt:variant>
        <vt:i4>1376270</vt:i4>
      </vt:variant>
      <vt:variant>
        <vt:i4>141</vt:i4>
      </vt:variant>
      <vt:variant>
        <vt:i4>0</vt:i4>
      </vt:variant>
      <vt:variant>
        <vt:i4>5</vt:i4>
      </vt:variant>
      <vt:variant>
        <vt:lpwstr>http://www.pentest-standard.org/index.php/Pre-engagement</vt:lpwstr>
      </vt:variant>
      <vt:variant>
        <vt:lpwstr/>
      </vt:variant>
      <vt:variant>
        <vt:i4>1638455</vt:i4>
      </vt:variant>
      <vt:variant>
        <vt:i4>134</vt:i4>
      </vt:variant>
      <vt:variant>
        <vt:i4>0</vt:i4>
      </vt:variant>
      <vt:variant>
        <vt:i4>5</vt:i4>
      </vt:variant>
      <vt:variant>
        <vt:lpwstr/>
      </vt:variant>
      <vt:variant>
        <vt:lpwstr>_Toc132145098</vt:lpwstr>
      </vt:variant>
      <vt:variant>
        <vt:i4>1638455</vt:i4>
      </vt:variant>
      <vt:variant>
        <vt:i4>128</vt:i4>
      </vt:variant>
      <vt:variant>
        <vt:i4>0</vt:i4>
      </vt:variant>
      <vt:variant>
        <vt:i4>5</vt:i4>
      </vt:variant>
      <vt:variant>
        <vt:lpwstr/>
      </vt:variant>
      <vt:variant>
        <vt:lpwstr>_Toc132145097</vt:lpwstr>
      </vt:variant>
      <vt:variant>
        <vt:i4>1638455</vt:i4>
      </vt:variant>
      <vt:variant>
        <vt:i4>122</vt:i4>
      </vt:variant>
      <vt:variant>
        <vt:i4>0</vt:i4>
      </vt:variant>
      <vt:variant>
        <vt:i4>5</vt:i4>
      </vt:variant>
      <vt:variant>
        <vt:lpwstr/>
      </vt:variant>
      <vt:variant>
        <vt:lpwstr>_Toc132145096</vt:lpwstr>
      </vt:variant>
      <vt:variant>
        <vt:i4>1638455</vt:i4>
      </vt:variant>
      <vt:variant>
        <vt:i4>116</vt:i4>
      </vt:variant>
      <vt:variant>
        <vt:i4>0</vt:i4>
      </vt:variant>
      <vt:variant>
        <vt:i4>5</vt:i4>
      </vt:variant>
      <vt:variant>
        <vt:lpwstr/>
      </vt:variant>
      <vt:variant>
        <vt:lpwstr>_Toc132145095</vt:lpwstr>
      </vt:variant>
      <vt:variant>
        <vt:i4>1638455</vt:i4>
      </vt:variant>
      <vt:variant>
        <vt:i4>110</vt:i4>
      </vt:variant>
      <vt:variant>
        <vt:i4>0</vt:i4>
      </vt:variant>
      <vt:variant>
        <vt:i4>5</vt:i4>
      </vt:variant>
      <vt:variant>
        <vt:lpwstr/>
      </vt:variant>
      <vt:variant>
        <vt:lpwstr>_Toc132145094</vt:lpwstr>
      </vt:variant>
      <vt:variant>
        <vt:i4>1638455</vt:i4>
      </vt:variant>
      <vt:variant>
        <vt:i4>104</vt:i4>
      </vt:variant>
      <vt:variant>
        <vt:i4>0</vt:i4>
      </vt:variant>
      <vt:variant>
        <vt:i4>5</vt:i4>
      </vt:variant>
      <vt:variant>
        <vt:lpwstr/>
      </vt:variant>
      <vt:variant>
        <vt:lpwstr>_Toc132145093</vt:lpwstr>
      </vt:variant>
      <vt:variant>
        <vt:i4>1638455</vt:i4>
      </vt:variant>
      <vt:variant>
        <vt:i4>98</vt:i4>
      </vt:variant>
      <vt:variant>
        <vt:i4>0</vt:i4>
      </vt:variant>
      <vt:variant>
        <vt:i4>5</vt:i4>
      </vt:variant>
      <vt:variant>
        <vt:lpwstr/>
      </vt:variant>
      <vt:variant>
        <vt:lpwstr>_Toc132145092</vt:lpwstr>
      </vt:variant>
      <vt:variant>
        <vt:i4>1638455</vt:i4>
      </vt:variant>
      <vt:variant>
        <vt:i4>92</vt:i4>
      </vt:variant>
      <vt:variant>
        <vt:i4>0</vt:i4>
      </vt:variant>
      <vt:variant>
        <vt:i4>5</vt:i4>
      </vt:variant>
      <vt:variant>
        <vt:lpwstr/>
      </vt:variant>
      <vt:variant>
        <vt:lpwstr>_Toc132145091</vt:lpwstr>
      </vt:variant>
      <vt:variant>
        <vt:i4>1638455</vt:i4>
      </vt:variant>
      <vt:variant>
        <vt:i4>86</vt:i4>
      </vt:variant>
      <vt:variant>
        <vt:i4>0</vt:i4>
      </vt:variant>
      <vt:variant>
        <vt:i4>5</vt:i4>
      </vt:variant>
      <vt:variant>
        <vt:lpwstr/>
      </vt:variant>
      <vt:variant>
        <vt:lpwstr>_Toc132145090</vt:lpwstr>
      </vt:variant>
      <vt:variant>
        <vt:i4>1572919</vt:i4>
      </vt:variant>
      <vt:variant>
        <vt:i4>80</vt:i4>
      </vt:variant>
      <vt:variant>
        <vt:i4>0</vt:i4>
      </vt:variant>
      <vt:variant>
        <vt:i4>5</vt:i4>
      </vt:variant>
      <vt:variant>
        <vt:lpwstr/>
      </vt:variant>
      <vt:variant>
        <vt:lpwstr>_Toc132145089</vt:lpwstr>
      </vt:variant>
      <vt:variant>
        <vt:i4>1572919</vt:i4>
      </vt:variant>
      <vt:variant>
        <vt:i4>74</vt:i4>
      </vt:variant>
      <vt:variant>
        <vt:i4>0</vt:i4>
      </vt:variant>
      <vt:variant>
        <vt:i4>5</vt:i4>
      </vt:variant>
      <vt:variant>
        <vt:lpwstr/>
      </vt:variant>
      <vt:variant>
        <vt:lpwstr>_Toc132145088</vt:lpwstr>
      </vt:variant>
      <vt:variant>
        <vt:i4>1572919</vt:i4>
      </vt:variant>
      <vt:variant>
        <vt:i4>68</vt:i4>
      </vt:variant>
      <vt:variant>
        <vt:i4>0</vt:i4>
      </vt:variant>
      <vt:variant>
        <vt:i4>5</vt:i4>
      </vt:variant>
      <vt:variant>
        <vt:lpwstr/>
      </vt:variant>
      <vt:variant>
        <vt:lpwstr>_Toc132145087</vt:lpwstr>
      </vt:variant>
      <vt:variant>
        <vt:i4>1572919</vt:i4>
      </vt:variant>
      <vt:variant>
        <vt:i4>62</vt:i4>
      </vt:variant>
      <vt:variant>
        <vt:i4>0</vt:i4>
      </vt:variant>
      <vt:variant>
        <vt:i4>5</vt:i4>
      </vt:variant>
      <vt:variant>
        <vt:lpwstr/>
      </vt:variant>
      <vt:variant>
        <vt:lpwstr>_Toc132145086</vt:lpwstr>
      </vt:variant>
      <vt:variant>
        <vt:i4>1572919</vt:i4>
      </vt:variant>
      <vt:variant>
        <vt:i4>56</vt:i4>
      </vt:variant>
      <vt:variant>
        <vt:i4>0</vt:i4>
      </vt:variant>
      <vt:variant>
        <vt:i4>5</vt:i4>
      </vt:variant>
      <vt:variant>
        <vt:lpwstr/>
      </vt:variant>
      <vt:variant>
        <vt:lpwstr>_Toc132145085</vt:lpwstr>
      </vt:variant>
      <vt:variant>
        <vt:i4>1572919</vt:i4>
      </vt:variant>
      <vt:variant>
        <vt:i4>50</vt:i4>
      </vt:variant>
      <vt:variant>
        <vt:i4>0</vt:i4>
      </vt:variant>
      <vt:variant>
        <vt:i4>5</vt:i4>
      </vt:variant>
      <vt:variant>
        <vt:lpwstr/>
      </vt:variant>
      <vt:variant>
        <vt:lpwstr>_Toc132145084</vt:lpwstr>
      </vt:variant>
      <vt:variant>
        <vt:i4>1572919</vt:i4>
      </vt:variant>
      <vt:variant>
        <vt:i4>44</vt:i4>
      </vt:variant>
      <vt:variant>
        <vt:i4>0</vt:i4>
      </vt:variant>
      <vt:variant>
        <vt:i4>5</vt:i4>
      </vt:variant>
      <vt:variant>
        <vt:lpwstr/>
      </vt:variant>
      <vt:variant>
        <vt:lpwstr>_Toc132145083</vt:lpwstr>
      </vt:variant>
      <vt:variant>
        <vt:i4>1572919</vt:i4>
      </vt:variant>
      <vt:variant>
        <vt:i4>38</vt:i4>
      </vt:variant>
      <vt:variant>
        <vt:i4>0</vt:i4>
      </vt:variant>
      <vt:variant>
        <vt:i4>5</vt:i4>
      </vt:variant>
      <vt:variant>
        <vt:lpwstr/>
      </vt:variant>
      <vt:variant>
        <vt:lpwstr>_Toc132145082</vt:lpwstr>
      </vt:variant>
      <vt:variant>
        <vt:i4>1572919</vt:i4>
      </vt:variant>
      <vt:variant>
        <vt:i4>32</vt:i4>
      </vt:variant>
      <vt:variant>
        <vt:i4>0</vt:i4>
      </vt:variant>
      <vt:variant>
        <vt:i4>5</vt:i4>
      </vt:variant>
      <vt:variant>
        <vt:lpwstr/>
      </vt:variant>
      <vt:variant>
        <vt:lpwstr>_Toc132145081</vt:lpwstr>
      </vt:variant>
      <vt:variant>
        <vt:i4>1572919</vt:i4>
      </vt:variant>
      <vt:variant>
        <vt:i4>26</vt:i4>
      </vt:variant>
      <vt:variant>
        <vt:i4>0</vt:i4>
      </vt:variant>
      <vt:variant>
        <vt:i4>5</vt:i4>
      </vt:variant>
      <vt:variant>
        <vt:lpwstr/>
      </vt:variant>
      <vt:variant>
        <vt:lpwstr>_Toc132145080</vt:lpwstr>
      </vt:variant>
      <vt:variant>
        <vt:i4>1507383</vt:i4>
      </vt:variant>
      <vt:variant>
        <vt:i4>20</vt:i4>
      </vt:variant>
      <vt:variant>
        <vt:i4>0</vt:i4>
      </vt:variant>
      <vt:variant>
        <vt:i4>5</vt:i4>
      </vt:variant>
      <vt:variant>
        <vt:lpwstr/>
      </vt:variant>
      <vt:variant>
        <vt:lpwstr>_Toc132145079</vt:lpwstr>
      </vt:variant>
      <vt:variant>
        <vt:i4>1507383</vt:i4>
      </vt:variant>
      <vt:variant>
        <vt:i4>14</vt:i4>
      </vt:variant>
      <vt:variant>
        <vt:i4>0</vt:i4>
      </vt:variant>
      <vt:variant>
        <vt:i4>5</vt:i4>
      </vt:variant>
      <vt:variant>
        <vt:lpwstr/>
      </vt:variant>
      <vt:variant>
        <vt:lpwstr>_Toc132145078</vt:lpwstr>
      </vt:variant>
      <vt:variant>
        <vt:i4>1507383</vt:i4>
      </vt:variant>
      <vt:variant>
        <vt:i4>8</vt:i4>
      </vt:variant>
      <vt:variant>
        <vt:i4>0</vt:i4>
      </vt:variant>
      <vt:variant>
        <vt:i4>5</vt:i4>
      </vt:variant>
      <vt:variant>
        <vt:lpwstr/>
      </vt:variant>
      <vt:variant>
        <vt:lpwstr>_Toc132145077</vt:lpwstr>
      </vt:variant>
      <vt:variant>
        <vt:i4>1507383</vt:i4>
      </vt:variant>
      <vt:variant>
        <vt:i4>2</vt:i4>
      </vt:variant>
      <vt:variant>
        <vt:i4>0</vt:i4>
      </vt:variant>
      <vt:variant>
        <vt:i4>5</vt:i4>
      </vt:variant>
      <vt:variant>
        <vt:lpwstr/>
      </vt:variant>
      <vt:variant>
        <vt:lpwstr>_Toc132145076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 Schwartz</dc:creator>
  <cp:keywords/>
  <dc:description/>
  <cp:lastModifiedBy>Norberto Limon</cp:lastModifiedBy>
  <cp:revision>1724</cp:revision>
  <dcterms:created xsi:type="dcterms:W3CDTF">2023-03-27T06:51:00Z</dcterms:created>
  <dcterms:modified xsi:type="dcterms:W3CDTF">2023-04-12T15:44:00Z</dcterms:modified>
</cp:coreProperties>
</file>